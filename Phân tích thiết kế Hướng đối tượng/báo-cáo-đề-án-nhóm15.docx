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3D4D" w:rsidRDefault="0064284C">
      <w:pPr>
        <w:spacing w:after="0" w:line="259" w:lineRule="auto"/>
        <w:ind w:left="83" w:right="0" w:firstLine="0"/>
      </w:pPr>
      <w:r>
        <w:rPr>
          <w:noProof/>
        </w:rPr>
        <mc:AlternateContent>
          <mc:Choice Requires="wps">
            <w:drawing>
              <wp:anchor distT="0" distB="0" distL="114300" distR="114300" simplePos="0" relativeHeight="251658240" behindDoc="0" locked="0" layoutInCell="1" allowOverlap="1">
                <wp:simplePos x="0" y="0"/>
                <wp:positionH relativeFrom="column">
                  <wp:posOffset>2623185</wp:posOffset>
                </wp:positionH>
                <wp:positionV relativeFrom="paragraph">
                  <wp:posOffset>6170295</wp:posOffset>
                </wp:positionV>
                <wp:extent cx="3039110" cy="250190"/>
                <wp:effectExtent l="0" t="0" r="0" b="0"/>
                <wp:wrapNone/>
                <wp:docPr id="171032" name="Rectangle 171032"/>
                <wp:cNvGraphicFramePr/>
                <a:graphic xmlns:a="http://schemas.openxmlformats.org/drawingml/2006/main">
                  <a:graphicData uri="http://schemas.microsoft.com/office/word/2010/wordprocessingShape">
                    <wps:wsp>
                      <wps:cNvSpPr/>
                      <wps:spPr>
                        <a:xfrm>
                          <a:off x="3831259" y="3659562"/>
                          <a:ext cx="3029482" cy="240877"/>
                        </a:xfrm>
                        <a:prstGeom prst="rect">
                          <a:avLst/>
                        </a:prstGeom>
                        <a:noFill/>
                        <a:ln>
                          <a:noFill/>
                        </a:ln>
                      </wps:spPr>
                      <wps:txbx>
                        <w:txbxContent>
                          <w:p w:rsidR="005D090F" w:rsidRDefault="005D090F">
                            <w:pPr>
                              <w:spacing w:after="160" w:line="258" w:lineRule="auto"/>
                              <w:ind w:left="0" w:right="0" w:firstLine="0"/>
                              <w:jc w:val="left"/>
                            </w:pPr>
                            <w:r>
                              <w:rPr>
                                <w:b/>
                                <w:sz w:val="32"/>
                              </w:rPr>
                              <w:t>Lộc Gia Phúc           _  3116410093</w:t>
                            </w:r>
                          </w:p>
                        </w:txbxContent>
                      </wps:txbx>
                      <wps:bodyPr spcFirstLastPara="1" wrap="square" lIns="0" tIns="0" rIns="0" bIns="0" anchor="t" anchorCtr="0">
                        <a:noAutofit/>
                      </wps:bodyPr>
                    </wps:wsp>
                  </a:graphicData>
                </a:graphic>
              </wp:anchor>
            </w:drawing>
          </mc:Choice>
          <mc:Fallback>
            <w:pict>
              <v:rect id="Rectangle 171032" o:spid="_x0000_s1026" style="position:absolute;left:0;text-align:left;margin-left:206.55pt;margin-top:485.85pt;width:239.3pt;height:19.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" filled="f" stroked="f">
                <v:textbox inset="0,0,0,0">
                  <w:txbxContent>
                    <w:p w:rsidR="005D090F" w:rsidRDefault="005D090F">
                      <w:pPr>
                        <w:spacing w:after="160" w:line="258" w:lineRule="auto"/>
                        <w:ind w:left="0" w:right="0" w:firstLine="0"/>
                        <w:jc w:val="left"/>
                      </w:pPr>
                      <w:r>
                        <w:rPr>
                          <w:b/>
                          <w:sz w:val="32"/>
                        </w:rPr>
                        <w:t>Lộc Gia Phúc           _  3116410093</w:t>
                      </w:r>
                    </w:p>
                  </w:txbxContent>
                </v:textbox>
              </v:rect>
            </w:pict>
          </mc:Fallback>
        </mc:AlternateContent>
      </w:r>
      <w:ins w:id="0" w:author="Thinh Nguyen" w:date="2019-12-04T14:52:00Z">
        <w:r>
          <w:rPr>
            <w:noProof/>
          </w:rPr>
          <w:drawing>
            <wp:anchor distT="0" distB="0" distL="114300" distR="114300" simplePos="0" relativeHeight="251660288" behindDoc="0" locked="0" layoutInCell="1" allowOverlap="1">
              <wp:simplePos x="0" y="0"/>
              <wp:positionH relativeFrom="column">
                <wp:posOffset>2276475</wp:posOffset>
              </wp:positionH>
              <wp:positionV relativeFrom="paragraph">
                <wp:posOffset>809625</wp:posOffset>
              </wp:positionV>
              <wp:extent cx="1695450" cy="1269365"/>
              <wp:effectExtent l="0" t="0" r="0" b="0"/>
              <wp:wrapSquare wrapText="bothSides"/>
              <wp:docPr id="171167" name="image17.jpg"/>
              <wp:cNvGraphicFramePr/>
              <a:graphic xmlns:a="http://schemas.openxmlformats.org/drawingml/2006/main">
                <a:graphicData uri="http://schemas.openxmlformats.org/drawingml/2006/picture">
                  <pic:pic xmlns:pic="http://schemas.openxmlformats.org/drawingml/2006/picture">
                    <pic:nvPicPr>
                      <pic:cNvPr id="171167" name="image17.jpg"/>
                      <pic:cNvPicPr preferRelativeResize="0"/>
                    </pic:nvPicPr>
                    <pic:blipFill>
                      <a:blip r:embed="rId10"/>
                      <a:srcRect/>
                      <a:stretch>
                        <a:fillRect/>
                      </a:stretch>
                    </pic:blipFill>
                    <pic:spPr>
                      <a:xfrm>
                        <a:off x="0" y="0"/>
                        <a:ext cx="1695450" cy="1269365"/>
                      </a:xfrm>
                      <a:prstGeom prst="rect">
                        <a:avLst/>
                      </a:prstGeom>
                    </pic:spPr>
                  </pic:pic>
                </a:graphicData>
              </a:graphic>
            </wp:anchor>
          </w:drawing>
        </w:r>
      </w:ins>
      <w:r>
        <w:rPr>
          <w:rFonts w:ascii="Calibri" w:eastAsia="Calibri" w:hAnsi="Calibri" w:cs="Calibri"/>
          <w:noProof/>
          <w:sz w:val="22"/>
          <w:szCs w:val="22"/>
        </w:rPr>
        <mc:AlternateContent>
          <mc:Choice Requires="wpg">
            <w:drawing>
              <wp:inline distT="0" distB="0" distL="0" distR="0">
                <wp:extent cx="6160262" cy="8833104"/>
                <wp:effectExtent l="0" t="0" r="12065" b="6350"/>
                <wp:docPr id="33" name="Group 33"/>
                <wp:cNvGraphicFramePr/>
                <a:graphic xmlns:a="http://schemas.openxmlformats.org/drawingml/2006/main">
                  <a:graphicData uri="http://schemas.microsoft.com/office/word/2010/wordprocessingGroup">
                    <wpg:wgp>
                      <wpg:cNvGrpSpPr/>
                      <wpg:grpSpPr>
                        <a:xfrm>
                          <a:off x="0" y="0"/>
                          <a:ext cx="6160262" cy="8833104"/>
                          <a:chOff x="2265869" y="0"/>
                          <a:chExt cx="6160262" cy="7560000"/>
                        </a:xfrm>
                      </wpg:grpSpPr>
                      <wpg:grpSp>
                        <wpg:cNvPr id="34" name="Group 1"/>
                        <wpg:cNvGrpSpPr/>
                        <wpg:grpSpPr>
                          <a:xfrm>
                            <a:off x="2265869" y="0"/>
                            <a:ext cx="6160262" cy="7560000"/>
                            <a:chOff x="0" y="-47625"/>
                            <a:chExt cx="6160262" cy="8833104"/>
                          </a:xfrm>
                        </wpg:grpSpPr>
                        <wps:wsp>
                          <wps:cNvPr id="2" name="Rectangle 2"/>
                          <wps:cNvSpPr/>
                          <wps:spPr>
                            <a:xfrm>
                              <a:off x="0" y="-47625"/>
                              <a:ext cx="6160250" cy="8833100"/>
                            </a:xfrm>
                            <a:prstGeom prst="rect">
                              <a:avLst/>
                            </a:prstGeom>
                            <a:noFill/>
                            <a:ln>
                              <a:noFill/>
                            </a:ln>
                          </wps:spPr>
                          <wps:txbx>
                            <w:txbxContent>
                              <w:p w:rsidR="005D090F" w:rsidRDefault="005D090F">
                                <w:pPr>
                                  <w:spacing w:after="0" w:line="240" w:lineRule="auto"/>
                                  <w:ind w:left="0" w:right="0" w:firstLine="0"/>
                                  <w:jc w:val="left"/>
                                </w:pP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11"/>
                            <a:srcRect/>
                            <a:stretch>
                              <a:fillRect/>
                            </a:stretch>
                          </pic:blipFill>
                          <pic:spPr>
                            <a:xfrm>
                              <a:off x="0" y="-47625"/>
                              <a:ext cx="6153785" cy="8833104"/>
                            </a:xfrm>
                            <a:prstGeom prst="rect">
                              <a:avLst/>
                            </a:prstGeom>
                            <a:noFill/>
                            <a:ln>
                              <a:noFill/>
                            </a:ln>
                          </pic:spPr>
                        </pic:pic>
                        <wps:wsp>
                          <wps:cNvPr id="3" name="Rectangle 3"/>
                          <wps:cNvSpPr/>
                          <wps:spPr>
                            <a:xfrm>
                              <a:off x="1590421" y="180574"/>
                              <a:ext cx="3766174" cy="211907"/>
                            </a:xfrm>
                            <a:prstGeom prst="rect">
                              <a:avLst/>
                            </a:prstGeom>
                            <a:noFill/>
                            <a:ln>
                              <a:noFill/>
                            </a:ln>
                          </wps:spPr>
                          <wps:txbx>
                            <w:txbxContent>
                              <w:p w:rsidR="005D090F" w:rsidRDefault="005D090F">
                                <w:pPr>
                                  <w:spacing w:after="160" w:line="258" w:lineRule="auto"/>
                                  <w:ind w:left="0" w:right="0" w:firstLine="0"/>
                                  <w:jc w:val="left"/>
                                </w:pPr>
                                <w:r>
                                  <w:rPr>
                                    <w:b/>
                                    <w:sz w:val="28"/>
                                  </w:rPr>
                                  <w:t>TRƯỜNG ĐẠI HỌC SÀI GÒN</w:t>
                                </w:r>
                              </w:p>
                            </w:txbxContent>
                          </wps:txbx>
                          <wps:bodyPr spcFirstLastPara="1" wrap="square" lIns="0" tIns="0" rIns="0" bIns="0" anchor="t" anchorCtr="0">
                            <a:noAutofit/>
                          </wps:bodyPr>
                        </wps:wsp>
                        <wps:wsp>
                          <wps:cNvPr id="4" name="Rectangle 4"/>
                          <wps:cNvSpPr/>
                          <wps:spPr>
                            <a:xfrm>
                              <a:off x="4422267" y="142460"/>
                              <a:ext cx="59288" cy="262525"/>
                            </a:xfrm>
                            <a:prstGeom prst="rect">
                              <a:avLst/>
                            </a:prstGeom>
                            <a:noFill/>
                            <a:ln>
                              <a:noFill/>
                            </a:ln>
                          </wps:spPr>
                          <wps:txbx>
                            <w:txbxContent>
                              <w:p w:rsidR="005D090F" w:rsidRDefault="005D090F">
                                <w:pPr>
                                  <w:spacing w:after="160" w:line="258" w:lineRule="auto"/>
                                  <w:ind w:left="0" w:right="0" w:firstLine="0"/>
                                  <w:jc w:val="left"/>
                                </w:pPr>
                                <w:r>
                                  <w:rPr>
                                    <w:sz w:val="28"/>
                                  </w:rPr>
                                  <w:t xml:space="preserve"> </w:t>
                                </w:r>
                              </w:p>
                            </w:txbxContent>
                          </wps:txbx>
                          <wps:bodyPr spcFirstLastPara="1" wrap="square" lIns="0" tIns="0" rIns="0" bIns="0" anchor="t" anchorCtr="0">
                            <a:noAutofit/>
                          </wps:bodyPr>
                        </wps:wsp>
                        <wps:wsp>
                          <wps:cNvPr id="5" name="Rectangle 5"/>
                          <wps:cNvSpPr/>
                          <wps:spPr>
                            <a:xfrm>
                              <a:off x="1864246" y="401770"/>
                              <a:ext cx="3347834" cy="211907"/>
                            </a:xfrm>
                            <a:prstGeom prst="rect">
                              <a:avLst/>
                            </a:prstGeom>
                            <a:noFill/>
                            <a:ln>
                              <a:noFill/>
                            </a:ln>
                          </wps:spPr>
                          <wps:txbx>
                            <w:txbxContent>
                              <w:p w:rsidR="005D090F" w:rsidRDefault="005D090F">
                                <w:pPr>
                                  <w:spacing w:after="160" w:line="258" w:lineRule="auto"/>
                                  <w:ind w:left="0" w:right="0" w:firstLine="0"/>
                                  <w:jc w:val="left"/>
                                </w:pPr>
                                <w:r>
                                  <w:rPr>
                                    <w:b/>
                                    <w:sz w:val="28"/>
                                  </w:rPr>
                                  <w:t>KHOA CÔNG NGHỆ THÔNG TIN</w:t>
                                </w:r>
                              </w:p>
                            </w:txbxContent>
                          </wps:txbx>
                          <wps:bodyPr spcFirstLastPara="1" wrap="square" lIns="0" tIns="0" rIns="0" bIns="0" anchor="t" anchorCtr="0">
                            <a:noAutofit/>
                          </wps:bodyPr>
                        </wps:wsp>
                        <wps:wsp>
                          <wps:cNvPr id="6" name="Rectangle 6"/>
                          <wps:cNvSpPr/>
                          <wps:spPr>
                            <a:xfrm>
                              <a:off x="3702939" y="363695"/>
                              <a:ext cx="59288" cy="262525"/>
                            </a:xfrm>
                            <a:prstGeom prst="rect">
                              <a:avLst/>
                            </a:prstGeom>
                            <a:noFill/>
                            <a:ln>
                              <a:noFill/>
                            </a:ln>
                          </wps:spPr>
                          <wps:txbx>
                            <w:txbxContent>
                              <w:p w:rsidR="005D090F" w:rsidRDefault="005D090F">
                                <w:pPr>
                                  <w:spacing w:after="160" w:line="258" w:lineRule="auto"/>
                                  <w:ind w:left="0" w:right="0" w:firstLine="0"/>
                                  <w:jc w:val="left"/>
                                </w:pPr>
                                <w:r>
                                  <w:rPr>
                                    <w:sz w:val="28"/>
                                  </w:rPr>
                                  <w:t xml:space="preserve"> </w:t>
                                </w:r>
                              </w:p>
                            </w:txbxContent>
                          </wps:txbx>
                          <wps:bodyPr spcFirstLastPara="1" wrap="square" lIns="0" tIns="0" rIns="0" bIns="0" anchor="t" anchorCtr="0">
                            <a:noAutofit/>
                          </wps:bodyPr>
                        </wps:wsp>
                        <wps:wsp>
                          <wps:cNvPr id="7" name="Rectangle 7"/>
                          <wps:cNvSpPr/>
                          <wps:spPr>
                            <a:xfrm>
                              <a:off x="3759327" y="1887695"/>
                              <a:ext cx="59288" cy="262525"/>
                            </a:xfrm>
                            <a:prstGeom prst="rect">
                              <a:avLst/>
                            </a:prstGeom>
                            <a:noFill/>
                            <a:ln>
                              <a:noFill/>
                            </a:ln>
                          </wps:spPr>
                          <wps:txbx>
                            <w:txbxContent>
                              <w:p w:rsidR="005D090F" w:rsidRDefault="005D090F">
                                <w:pPr>
                                  <w:spacing w:after="160" w:line="258" w:lineRule="auto"/>
                                  <w:ind w:left="0" w:right="0" w:firstLine="0"/>
                                  <w:jc w:val="left"/>
                                </w:pPr>
                                <w:r>
                                  <w:rPr>
                                    <w:sz w:val="28"/>
                                  </w:rPr>
                                  <w:t xml:space="preserve"> </w:t>
                                </w:r>
                              </w:p>
                            </w:txbxContent>
                          </wps:txbx>
                          <wps:bodyPr spcFirstLastPara="1" wrap="square" lIns="0" tIns="0" rIns="0" bIns="0" anchor="t" anchorCtr="0">
                            <a:noAutofit/>
                          </wps:bodyPr>
                        </wps:wsp>
                        <wps:wsp>
                          <wps:cNvPr id="8" name="Rectangle 8"/>
                          <wps:cNvSpPr/>
                          <wps:spPr>
                            <a:xfrm>
                              <a:off x="3007741" y="2064898"/>
                              <a:ext cx="46619" cy="206429"/>
                            </a:xfrm>
                            <a:prstGeom prst="rect">
                              <a:avLst/>
                            </a:prstGeom>
                            <a:noFill/>
                            <a:ln>
                              <a:noFill/>
                            </a:ln>
                          </wps:spPr>
                          <wps:txbx>
                            <w:txbxContent>
                              <w:p w:rsidR="005D090F" w:rsidRDefault="005D090F">
                                <w:pPr>
                                  <w:spacing w:after="160" w:line="258" w:lineRule="auto"/>
                                  <w:ind w:left="0" w:right="0" w:firstLine="0"/>
                                  <w:jc w:val="left"/>
                                </w:pPr>
                                <w:r>
                                  <w:rPr>
                                    <w:sz w:val="22"/>
                                  </w:rPr>
                                  <w:t xml:space="preserve"> </w:t>
                                </w:r>
                              </w:p>
                            </w:txbxContent>
                          </wps:txbx>
                          <wps:bodyPr spcFirstLastPara="1" wrap="square" lIns="0" tIns="0" rIns="0" bIns="0" anchor="t" anchorCtr="0">
                            <a:noAutofit/>
                          </wps:bodyPr>
                        </wps:wsp>
                        <wps:wsp>
                          <wps:cNvPr id="9" name="Rectangle 9"/>
                          <wps:cNvSpPr/>
                          <wps:spPr>
                            <a:xfrm>
                              <a:off x="2096389" y="2300922"/>
                              <a:ext cx="2421260" cy="302465"/>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0" name="Rectangle 10"/>
                          <wps:cNvSpPr/>
                          <wps:spPr>
                            <a:xfrm>
                              <a:off x="3916299" y="2246520"/>
                              <a:ext cx="84624" cy="374714"/>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11" name="Rectangle 11"/>
                          <wps:cNvSpPr/>
                          <wps:spPr>
                            <a:xfrm>
                              <a:off x="3007741" y="2556917"/>
                              <a:ext cx="63341" cy="280475"/>
                            </a:xfrm>
                            <a:prstGeom prst="rect">
                              <a:avLst/>
                            </a:prstGeom>
                            <a:noFill/>
                            <a:ln>
                              <a:noFill/>
                            </a:ln>
                          </wps:spPr>
                          <wps:txbx>
                            <w:txbxContent>
                              <w:p w:rsidR="005D090F" w:rsidRDefault="005D090F">
                                <w:pPr>
                                  <w:spacing w:after="160" w:line="258" w:lineRule="auto"/>
                                  <w:ind w:left="0" w:right="0" w:firstLine="0"/>
                                  <w:jc w:val="left"/>
                                </w:pPr>
                                <w:r>
                                  <w:rPr>
                                    <w:sz w:val="30"/>
                                  </w:rPr>
                                  <w:t xml:space="preserve"> </w:t>
                                </w:r>
                              </w:p>
                            </w:txbxContent>
                          </wps:txbx>
                          <wps:bodyPr spcFirstLastPara="1" wrap="square" lIns="0" tIns="0" rIns="0" bIns="0" anchor="t" anchorCtr="0">
                            <a:noAutofit/>
                          </wps:bodyPr>
                        </wps:wsp>
                        <wps:wsp>
                          <wps:cNvPr id="12" name="Rectangle 12"/>
                          <wps:cNvSpPr/>
                          <wps:spPr>
                            <a:xfrm>
                              <a:off x="3026029" y="2798590"/>
                              <a:ext cx="84624" cy="374714"/>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13" name="Rectangle 13"/>
                          <wps:cNvSpPr/>
                          <wps:spPr>
                            <a:xfrm>
                              <a:off x="3026029" y="3114057"/>
                              <a:ext cx="84624" cy="374715"/>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14" name="Rectangle 14"/>
                          <wps:cNvSpPr/>
                          <wps:spPr>
                            <a:xfrm>
                              <a:off x="1680337" y="3483927"/>
                              <a:ext cx="269443" cy="302465"/>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5" name="Rectangle 15"/>
                          <wps:cNvSpPr/>
                          <wps:spPr>
                            <a:xfrm>
                              <a:off x="922655" y="2385329"/>
                              <a:ext cx="4489820" cy="1581333"/>
                            </a:xfrm>
                            <a:prstGeom prst="rect">
                              <a:avLst/>
                            </a:prstGeom>
                            <a:noFill/>
                            <a:ln>
                              <a:noFill/>
                            </a:ln>
                          </wps:spPr>
                          <wps:txbx>
                            <w:txbxContent>
                              <w:p w:rsidR="005D090F" w:rsidRDefault="005D090F">
                                <w:pPr>
                                  <w:spacing w:after="160" w:line="258" w:lineRule="auto"/>
                                  <w:ind w:left="0" w:right="0" w:firstLine="0"/>
                                  <w:jc w:val="center"/>
                                  <w:rPr>
                                    <w:color w:val="FF0000"/>
                                    <w:sz w:val="36"/>
                                  </w:rPr>
                                </w:pPr>
                                <w:r>
                                  <w:rPr>
                                    <w:color w:val="FF0000"/>
                                    <w:sz w:val="36"/>
                                  </w:rPr>
                                  <w:t xml:space="preserve">BÁO CÁO PHÂN TÍCH THIẾT KẾ </w:t>
                                </w:r>
                              </w:p>
                              <w:p w:rsidR="005D090F" w:rsidRDefault="005D090F" w:rsidP="00DD34CF">
                                <w:pPr>
                                  <w:spacing w:after="160" w:line="258" w:lineRule="auto"/>
                                  <w:ind w:left="0" w:right="0" w:firstLine="0"/>
                                  <w:jc w:val="center"/>
                                  <w:rPr>
                                    <w:color w:val="FF0000"/>
                                    <w:sz w:val="36"/>
                                  </w:rPr>
                                </w:pPr>
                                <w:r>
                                  <w:rPr>
                                    <w:color w:val="FF0000"/>
                                    <w:sz w:val="36"/>
                                  </w:rPr>
                                  <w:t>HƯỚNG ĐỐI TƯỢNG</w:t>
                                </w:r>
                              </w:p>
                              <w:p w:rsidR="005D090F" w:rsidRDefault="005D090F">
                                <w:pPr>
                                  <w:spacing w:after="160" w:line="258" w:lineRule="auto"/>
                                  <w:ind w:left="0" w:right="0" w:firstLine="0"/>
                                  <w:jc w:val="center"/>
                                  <w:rPr>
                                    <w:color w:val="FF0000"/>
                                    <w:sz w:val="48"/>
                                  </w:rPr>
                                </w:pPr>
                                <w:r>
                                  <w:rPr>
                                    <w:color w:val="FF0000"/>
                                    <w:sz w:val="48"/>
                                  </w:rPr>
                                  <w:t xml:space="preserve">QUẢN LÝ CỬA HÀNG </w:t>
                                </w:r>
                              </w:p>
                              <w:p w:rsidR="005D090F" w:rsidRDefault="005D090F">
                                <w:pPr>
                                  <w:spacing w:after="160" w:line="258" w:lineRule="auto"/>
                                  <w:ind w:left="0" w:right="0" w:firstLine="0"/>
                                  <w:jc w:val="center"/>
                                </w:pPr>
                                <w:r>
                                  <w:rPr>
                                    <w:color w:val="FF0000"/>
                                    <w:sz w:val="48"/>
                                  </w:rPr>
                                  <w:t>BÁN THỨC ĂN NHANH</w:t>
                                </w:r>
                              </w:p>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6" name="Rectangle 16"/>
                          <wps:cNvSpPr/>
                          <wps:spPr>
                            <a:xfrm>
                              <a:off x="4375023" y="3483927"/>
                              <a:ext cx="263350" cy="302465"/>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8" name="Rectangle 18"/>
                          <wps:cNvSpPr/>
                          <wps:spPr>
                            <a:xfrm>
                              <a:off x="4571619" y="3429525"/>
                              <a:ext cx="84624" cy="374715"/>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19" name="Rectangle 19"/>
                          <wps:cNvSpPr/>
                          <wps:spPr>
                            <a:xfrm>
                              <a:off x="4635627" y="3429525"/>
                              <a:ext cx="797158" cy="374715"/>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20" name="Rectangle 20"/>
                          <wps:cNvSpPr/>
                          <wps:spPr>
                            <a:xfrm>
                              <a:off x="5234940" y="3429525"/>
                              <a:ext cx="84624" cy="374715"/>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21" name="Rectangle 21"/>
                          <wps:cNvSpPr/>
                          <wps:spPr>
                            <a:xfrm>
                              <a:off x="5312664" y="3743469"/>
                              <a:ext cx="84624" cy="374715"/>
                            </a:xfrm>
                            <a:prstGeom prst="rect">
                              <a:avLst/>
                            </a:prstGeom>
                            <a:noFill/>
                            <a:ln>
                              <a:noFill/>
                            </a:ln>
                          </wps:spPr>
                          <wps:txbx>
                            <w:txbxContent>
                              <w:p w:rsidR="005D090F" w:rsidRDefault="005D090F">
                                <w:pPr>
                                  <w:spacing w:after="160" w:line="258" w:lineRule="auto"/>
                                  <w:ind w:left="0" w:right="0" w:firstLine="0"/>
                                  <w:jc w:val="left"/>
                                </w:pPr>
                                <w:r>
                                  <w:rPr>
                                    <w:b/>
                                    <w:sz w:val="40"/>
                                  </w:rPr>
                                  <w:t xml:space="preserve"> </w:t>
                                </w:r>
                              </w:p>
                            </w:txbxContent>
                          </wps:txbx>
                          <wps:bodyPr spcFirstLastPara="1" wrap="square" lIns="0" tIns="0" rIns="0" bIns="0" anchor="t" anchorCtr="0">
                            <a:noAutofit/>
                          </wps:bodyPr>
                        </wps:wsp>
                        <wps:wsp>
                          <wps:cNvPr id="22" name="Rectangle 22"/>
                          <wps:cNvSpPr/>
                          <wps:spPr>
                            <a:xfrm>
                              <a:off x="3026029" y="4051051"/>
                              <a:ext cx="46619" cy="206430"/>
                            </a:xfrm>
                            <a:prstGeom prst="rect">
                              <a:avLst/>
                            </a:prstGeom>
                            <a:noFill/>
                            <a:ln>
                              <a:noFill/>
                            </a:ln>
                          </wps:spPr>
                          <wps:txbx>
                            <w:txbxContent>
                              <w:p w:rsidR="005D090F" w:rsidRDefault="005D090F">
                                <w:pPr>
                                  <w:spacing w:after="160" w:line="258" w:lineRule="auto"/>
                                  <w:ind w:left="0" w:right="0" w:firstLine="0"/>
                                  <w:jc w:val="left"/>
                                </w:pPr>
                                <w:r>
                                  <w:rPr>
                                    <w:sz w:val="22"/>
                                  </w:rPr>
                                  <w:t xml:space="preserve"> </w:t>
                                </w:r>
                              </w:p>
                            </w:txbxContent>
                          </wps:txbx>
                          <wps:bodyPr spcFirstLastPara="1" wrap="square" lIns="0" tIns="0" rIns="0" bIns="0" anchor="t" anchorCtr="0">
                            <a:noAutofit/>
                          </wps:bodyPr>
                        </wps:wsp>
                        <wps:wsp>
                          <wps:cNvPr id="23" name="Rectangle 23"/>
                          <wps:cNvSpPr/>
                          <wps:spPr>
                            <a:xfrm>
                              <a:off x="3026029" y="4224787"/>
                              <a:ext cx="46619" cy="206430"/>
                            </a:xfrm>
                            <a:prstGeom prst="rect">
                              <a:avLst/>
                            </a:prstGeom>
                            <a:noFill/>
                            <a:ln>
                              <a:noFill/>
                            </a:ln>
                          </wps:spPr>
                          <wps:txbx>
                            <w:txbxContent>
                              <w:p w:rsidR="005D090F" w:rsidRDefault="005D090F">
                                <w:pPr>
                                  <w:spacing w:after="160" w:line="258" w:lineRule="auto"/>
                                  <w:ind w:left="0" w:right="0" w:firstLine="0"/>
                                  <w:jc w:val="left"/>
                                </w:pPr>
                                <w:r>
                                  <w:rPr>
                                    <w:sz w:val="22"/>
                                  </w:rPr>
                                  <w:t xml:space="preserve"> </w:t>
                                </w:r>
                              </w:p>
                            </w:txbxContent>
                          </wps:txbx>
                          <wps:bodyPr spcFirstLastPara="1" wrap="square" lIns="0" tIns="0" rIns="0" bIns="0" anchor="t" anchorCtr="0">
                            <a:noAutofit/>
                          </wps:bodyPr>
                        </wps:wsp>
                        <wps:wsp>
                          <wps:cNvPr id="24" name="Rectangle 24"/>
                          <wps:cNvSpPr/>
                          <wps:spPr>
                            <a:xfrm>
                              <a:off x="4015359" y="4398523"/>
                              <a:ext cx="46619" cy="206430"/>
                            </a:xfrm>
                            <a:prstGeom prst="rect">
                              <a:avLst/>
                            </a:prstGeom>
                            <a:noFill/>
                            <a:ln>
                              <a:noFill/>
                            </a:ln>
                          </wps:spPr>
                          <wps:txbx>
                            <w:txbxContent>
                              <w:p w:rsidR="005D090F" w:rsidRDefault="005D090F">
                                <w:pPr>
                                  <w:spacing w:after="160" w:line="258" w:lineRule="auto"/>
                                  <w:ind w:left="0" w:right="0" w:firstLine="0"/>
                                  <w:jc w:val="left"/>
                                </w:pPr>
                                <w:r>
                                  <w:rPr>
                                    <w:sz w:val="22"/>
                                  </w:rPr>
                                  <w:t xml:space="preserve"> </w:t>
                                </w:r>
                              </w:p>
                            </w:txbxContent>
                          </wps:txbx>
                          <wps:bodyPr spcFirstLastPara="1" wrap="square" lIns="0" tIns="0" rIns="0" bIns="0" anchor="t" anchorCtr="0">
                            <a:noAutofit/>
                          </wps:bodyPr>
                        </wps:wsp>
                        <wps:wsp>
                          <wps:cNvPr id="25" name="Rectangle 25"/>
                          <wps:cNvSpPr/>
                          <wps:spPr>
                            <a:xfrm>
                              <a:off x="4015359" y="4570735"/>
                              <a:ext cx="46619" cy="206430"/>
                            </a:xfrm>
                            <a:prstGeom prst="rect">
                              <a:avLst/>
                            </a:prstGeom>
                            <a:noFill/>
                            <a:ln>
                              <a:noFill/>
                            </a:ln>
                          </wps:spPr>
                          <wps:txbx>
                            <w:txbxContent>
                              <w:p w:rsidR="005D090F" w:rsidRDefault="005D090F">
                                <w:pPr>
                                  <w:spacing w:after="160" w:line="258" w:lineRule="auto"/>
                                  <w:ind w:left="0" w:right="0" w:firstLine="0"/>
                                  <w:jc w:val="left"/>
                                </w:pPr>
                                <w:r>
                                  <w:rPr>
                                    <w:sz w:val="22"/>
                                  </w:rPr>
                                  <w:t xml:space="preserve"> </w:t>
                                </w:r>
                              </w:p>
                            </w:txbxContent>
                          </wps:txbx>
                          <wps:bodyPr spcFirstLastPara="1" wrap="square" lIns="0" tIns="0" rIns="0" bIns="0" anchor="t" anchorCtr="0">
                            <a:noAutofit/>
                          </wps:bodyPr>
                        </wps:wsp>
                        <wps:wsp>
                          <wps:cNvPr id="26" name="Rectangle 26"/>
                          <wps:cNvSpPr/>
                          <wps:spPr>
                            <a:xfrm>
                              <a:off x="2416429" y="5316350"/>
                              <a:ext cx="958897"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Nhóm 15:  </w:t>
                                </w:r>
                              </w:p>
                            </w:txbxContent>
                          </wps:txbx>
                          <wps:bodyPr spcFirstLastPara="1" wrap="square" lIns="0" tIns="0" rIns="0" bIns="0" anchor="t" anchorCtr="0">
                            <a:noAutofit/>
                          </wps:bodyPr>
                        </wps:wsp>
                        <wps:wsp>
                          <wps:cNvPr id="27" name="Rectangle 27"/>
                          <wps:cNvSpPr/>
                          <wps:spPr>
                            <a:xfrm>
                              <a:off x="3100705" y="5318464"/>
                              <a:ext cx="67395"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 </w:t>
                                </w:r>
                              </w:p>
                            </w:txbxContent>
                          </wps:txbx>
                          <wps:bodyPr spcFirstLastPara="1" wrap="square" lIns="0" tIns="0" rIns="0" bIns="0" anchor="t" anchorCtr="0">
                            <a:noAutofit/>
                          </wps:bodyPr>
                        </wps:wsp>
                        <wps:wsp>
                          <wps:cNvPr id="28" name="Rectangle 28"/>
                          <wps:cNvSpPr/>
                          <wps:spPr>
                            <a:xfrm>
                              <a:off x="2378329" y="5571448"/>
                              <a:ext cx="89773" cy="298426"/>
                            </a:xfrm>
                            <a:prstGeom prst="rect">
                              <a:avLst/>
                            </a:prstGeom>
                            <a:noFill/>
                            <a:ln>
                              <a:noFill/>
                            </a:ln>
                          </wps:spPr>
                          <wps:txbx>
                            <w:txbxContent>
                              <w:p w:rsidR="005D090F" w:rsidRDefault="005D090F">
                                <w:pPr>
                                  <w:spacing w:after="160" w:line="258" w:lineRule="auto"/>
                                  <w:ind w:left="0" w:right="0" w:firstLine="0"/>
                                  <w:jc w:val="left"/>
                                </w:pPr>
                                <w:r>
                                  <w:rPr>
                                    <w:sz w:val="32"/>
                                  </w:rPr>
                                  <w:t>-</w:t>
                                </w:r>
                              </w:p>
                            </w:txbxContent>
                          </wps:txbx>
                          <wps:bodyPr spcFirstLastPara="1" wrap="square" lIns="0" tIns="0" rIns="0" bIns="0" anchor="t" anchorCtr="0">
                            <a:noAutofit/>
                          </wps:bodyPr>
                        </wps:wsp>
                        <wps:wsp>
                          <wps:cNvPr id="29" name="Rectangle 29"/>
                          <wps:cNvSpPr/>
                          <wps:spPr>
                            <a:xfrm>
                              <a:off x="2445385" y="5568610"/>
                              <a:ext cx="74898" cy="300582"/>
                            </a:xfrm>
                            <a:prstGeom prst="rect">
                              <a:avLst/>
                            </a:prstGeom>
                            <a:noFill/>
                            <a:ln>
                              <a:noFill/>
                            </a:ln>
                          </wps:spPr>
                          <wps:txbx>
                            <w:txbxContent>
                              <w:p w:rsidR="005D090F" w:rsidRDefault="005D090F">
                                <w:pPr>
                                  <w:spacing w:after="160" w:line="258" w:lineRule="auto"/>
                                  <w:ind w:left="0" w:right="0" w:firstLine="0"/>
                                  <w:jc w:val="left"/>
                                </w:pPr>
                                <w:r>
                                  <w:rPr>
                                    <w:rFonts w:ascii="Arial" w:eastAsia="Arial" w:hAnsi="Arial" w:cs="Arial"/>
                                    <w:sz w:val="32"/>
                                  </w:rPr>
                                  <w:t xml:space="preserve"> </w:t>
                                </w:r>
                              </w:p>
                            </w:txbxContent>
                          </wps:txbx>
                          <wps:bodyPr spcFirstLastPara="1" wrap="square" lIns="0" tIns="0" rIns="0" bIns="0" anchor="t" anchorCtr="0">
                            <a:noAutofit/>
                          </wps:bodyPr>
                        </wps:wsp>
                        <wps:wsp>
                          <wps:cNvPr id="30" name="Rectangle 30"/>
                          <wps:cNvSpPr/>
                          <wps:spPr>
                            <a:xfrm>
                              <a:off x="2558161" y="5614774"/>
                              <a:ext cx="2046924" cy="240884"/>
                            </a:xfrm>
                            <a:prstGeom prst="rect">
                              <a:avLst/>
                            </a:prstGeom>
                            <a:noFill/>
                            <a:ln>
                              <a:noFill/>
                            </a:ln>
                          </wps:spPr>
                          <wps:txbx>
                            <w:txbxContent>
                              <w:p w:rsidR="005D090F" w:rsidRDefault="005D090F">
                                <w:pPr>
                                  <w:spacing w:after="160" w:line="258" w:lineRule="auto"/>
                                  <w:ind w:left="0" w:right="0" w:firstLine="0"/>
                                  <w:jc w:val="left"/>
                                </w:pPr>
                                <w:r>
                                  <w:rPr>
                                    <w:b/>
                                    <w:sz w:val="32"/>
                                  </w:rPr>
                                  <w:t xml:space="preserve">Nguyễn Tiến Thịnh </w:t>
                                </w:r>
                              </w:p>
                            </w:txbxContent>
                          </wps:txbx>
                          <wps:bodyPr spcFirstLastPara="1" wrap="square" lIns="0" tIns="0" rIns="0" bIns="0" anchor="t" anchorCtr="0">
                            <a:noAutofit/>
                          </wps:bodyPr>
                        </wps:wsp>
                        <wps:wsp>
                          <wps:cNvPr id="31" name="Rectangle 31"/>
                          <wps:cNvSpPr/>
                          <wps:spPr>
                            <a:xfrm>
                              <a:off x="4337240" y="5644206"/>
                              <a:ext cx="134790" cy="240884"/>
                            </a:xfrm>
                            <a:prstGeom prst="rect">
                              <a:avLst/>
                            </a:prstGeom>
                            <a:noFill/>
                            <a:ln>
                              <a:noFill/>
                            </a:ln>
                          </wps:spPr>
                          <wps:txbx>
                            <w:txbxContent>
                              <w:p w:rsidR="005D090F" w:rsidRDefault="005D090F">
                                <w:pPr>
                                  <w:spacing w:after="160" w:line="258" w:lineRule="auto"/>
                                  <w:ind w:left="0" w:right="0" w:firstLine="0"/>
                                  <w:jc w:val="left"/>
                                </w:pPr>
                                <w:r>
                                  <w:rPr>
                                    <w:b/>
                                    <w:sz w:val="32"/>
                                  </w:rPr>
                                  <w:t>–</w:t>
                                </w:r>
                              </w:p>
                            </w:txbxContent>
                          </wps:txbx>
                          <wps:bodyPr spcFirstLastPara="1" wrap="square" lIns="0" tIns="0" rIns="0" bIns="0" anchor="t" anchorCtr="0">
                            <a:noAutofit/>
                          </wps:bodyPr>
                        </wps:wsp>
                        <wps:wsp>
                          <wps:cNvPr id="171008" name="Rectangle 171008"/>
                          <wps:cNvSpPr/>
                          <wps:spPr>
                            <a:xfrm>
                              <a:off x="4201287" y="5571448"/>
                              <a:ext cx="67395"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 </w:t>
                                </w:r>
                              </w:p>
                            </w:txbxContent>
                          </wps:txbx>
                          <wps:bodyPr spcFirstLastPara="1" wrap="square" lIns="0" tIns="0" rIns="0" bIns="0" anchor="t" anchorCtr="0">
                            <a:noAutofit/>
                          </wps:bodyPr>
                        </wps:wsp>
                        <wps:wsp>
                          <wps:cNvPr id="171009" name="Rectangle 171009"/>
                          <wps:cNvSpPr/>
                          <wps:spPr>
                            <a:xfrm>
                              <a:off x="4520491" y="5639923"/>
                              <a:ext cx="1080209" cy="298426"/>
                            </a:xfrm>
                            <a:prstGeom prst="rect">
                              <a:avLst/>
                            </a:prstGeom>
                            <a:noFill/>
                            <a:ln>
                              <a:noFill/>
                            </a:ln>
                          </wps:spPr>
                          <wps:txbx>
                            <w:txbxContent>
                              <w:p w:rsidR="005D090F" w:rsidRDefault="005D090F">
                                <w:pPr>
                                  <w:spacing w:after="160" w:line="258" w:lineRule="auto"/>
                                  <w:ind w:left="0" w:right="0" w:firstLine="0"/>
                                  <w:jc w:val="left"/>
                                </w:pPr>
                                <w:r>
                                  <w:rPr>
                                    <w:b/>
                                    <w:sz w:val="32"/>
                                  </w:rPr>
                                  <w:t>3117410248</w:t>
                                </w:r>
                              </w:p>
                            </w:txbxContent>
                          </wps:txbx>
                          <wps:bodyPr spcFirstLastPara="1" wrap="square" lIns="0" tIns="0" rIns="0" bIns="0" anchor="t" anchorCtr="0">
                            <a:noAutofit/>
                          </wps:bodyPr>
                        </wps:wsp>
                        <wps:wsp>
                          <wps:cNvPr id="171010" name="Rectangle 171010"/>
                          <wps:cNvSpPr/>
                          <wps:spPr>
                            <a:xfrm>
                              <a:off x="5064252" y="5571448"/>
                              <a:ext cx="67395"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 </w:t>
                                </w:r>
                              </w:p>
                            </w:txbxContent>
                          </wps:txbx>
                          <wps:bodyPr spcFirstLastPara="1" wrap="square" lIns="0" tIns="0" rIns="0" bIns="0" anchor="t" anchorCtr="0">
                            <a:noAutofit/>
                          </wps:bodyPr>
                        </wps:wsp>
                        <wps:wsp>
                          <wps:cNvPr id="171011" name="Rectangle 171011"/>
                          <wps:cNvSpPr/>
                          <wps:spPr>
                            <a:xfrm>
                              <a:off x="2378329" y="5824208"/>
                              <a:ext cx="101247" cy="336570"/>
                            </a:xfrm>
                            <a:prstGeom prst="rect">
                              <a:avLst/>
                            </a:prstGeom>
                            <a:noFill/>
                            <a:ln>
                              <a:noFill/>
                            </a:ln>
                          </wps:spPr>
                          <wps:txbx>
                            <w:txbxContent>
                              <w:p w:rsidR="005D090F" w:rsidRDefault="005D090F">
                                <w:pPr>
                                  <w:spacing w:after="160" w:line="258" w:lineRule="auto"/>
                                  <w:ind w:left="0" w:right="0" w:firstLine="0"/>
                                  <w:jc w:val="left"/>
                                </w:pPr>
                                <w:r>
                                  <w:rPr>
                                    <w:sz w:val="36"/>
                                  </w:rPr>
                                  <w:t>-</w:t>
                                </w:r>
                              </w:p>
                            </w:txbxContent>
                          </wps:txbx>
                          <wps:bodyPr spcFirstLastPara="1" wrap="square" lIns="0" tIns="0" rIns="0" bIns="0" anchor="t" anchorCtr="0">
                            <a:noAutofit/>
                          </wps:bodyPr>
                        </wps:wsp>
                        <wps:wsp>
                          <wps:cNvPr id="171012" name="Rectangle 171012"/>
                          <wps:cNvSpPr/>
                          <wps:spPr>
                            <a:xfrm>
                              <a:off x="2454529" y="5821007"/>
                              <a:ext cx="84472" cy="339003"/>
                            </a:xfrm>
                            <a:prstGeom prst="rect">
                              <a:avLst/>
                            </a:prstGeom>
                            <a:noFill/>
                            <a:ln>
                              <a:noFill/>
                            </a:ln>
                          </wps:spPr>
                          <wps:txbx>
                            <w:txbxContent>
                              <w:p w:rsidR="005D090F" w:rsidRDefault="005D090F">
                                <w:pPr>
                                  <w:spacing w:after="160" w:line="258" w:lineRule="auto"/>
                                  <w:ind w:left="0" w:right="0" w:firstLine="0"/>
                                  <w:jc w:val="left"/>
                                </w:pPr>
                                <w:r>
                                  <w:rPr>
                                    <w:rFonts w:ascii="Arial" w:eastAsia="Arial" w:hAnsi="Arial" w:cs="Arial"/>
                                    <w:sz w:val="36"/>
                                  </w:rPr>
                                  <w:t xml:space="preserve"> </w:t>
                                </w:r>
                              </w:p>
                            </w:txbxContent>
                          </wps:txbx>
                          <wps:bodyPr spcFirstLastPara="1" wrap="square" lIns="0" tIns="0" rIns="0" bIns="0" anchor="t" anchorCtr="0">
                            <a:noAutofit/>
                          </wps:bodyPr>
                        </wps:wsp>
                        <wps:wsp>
                          <wps:cNvPr id="171013" name="Rectangle 171013"/>
                          <wps:cNvSpPr/>
                          <wps:spPr>
                            <a:xfrm>
                              <a:off x="2596261" y="5859490"/>
                              <a:ext cx="3029544" cy="240884"/>
                            </a:xfrm>
                            <a:prstGeom prst="rect">
                              <a:avLst/>
                            </a:prstGeom>
                            <a:noFill/>
                            <a:ln>
                              <a:noFill/>
                            </a:ln>
                          </wps:spPr>
                          <wps:txbx>
                            <w:txbxContent>
                              <w:p w:rsidR="005D090F" w:rsidRDefault="005D090F">
                                <w:pPr>
                                  <w:spacing w:after="160" w:line="258" w:lineRule="auto"/>
                                  <w:ind w:left="0" w:right="0" w:firstLine="0"/>
                                  <w:jc w:val="left"/>
                                </w:pPr>
                                <w:r>
                                  <w:rPr>
                                    <w:b/>
                                    <w:sz w:val="32"/>
                                  </w:rPr>
                                  <w:t>Nguyễn Phú Đạt</w:t>
                                </w:r>
                              </w:p>
                            </w:txbxContent>
                          </wps:txbx>
                          <wps:bodyPr spcFirstLastPara="1" wrap="square" lIns="0" tIns="0" rIns="0" bIns="0" anchor="t" anchorCtr="0">
                            <a:noAutofit/>
                          </wps:bodyPr>
                        </wps:wsp>
                        <wps:wsp>
                          <wps:cNvPr id="171014" name="Rectangle 171014"/>
                          <wps:cNvSpPr/>
                          <wps:spPr>
                            <a:xfrm>
                              <a:off x="4337240" y="5883396"/>
                              <a:ext cx="134790" cy="240884"/>
                            </a:xfrm>
                            <a:prstGeom prst="rect">
                              <a:avLst/>
                            </a:prstGeom>
                            <a:noFill/>
                            <a:ln>
                              <a:noFill/>
                            </a:ln>
                          </wps:spPr>
                          <wps:txbx>
                            <w:txbxContent>
                              <w:p w:rsidR="005D090F" w:rsidRDefault="005D090F">
                                <w:pPr>
                                  <w:spacing w:after="160" w:line="258" w:lineRule="auto"/>
                                  <w:ind w:left="0" w:right="0" w:firstLine="0"/>
                                  <w:jc w:val="left"/>
                                </w:pPr>
                                <w:r>
                                  <w:rPr>
                                    <w:b/>
                                    <w:sz w:val="32"/>
                                  </w:rPr>
                                  <w:t>–</w:t>
                                </w:r>
                              </w:p>
                            </w:txbxContent>
                          </wps:txbx>
                          <wps:bodyPr spcFirstLastPara="1" wrap="square" lIns="0" tIns="0" rIns="0" bIns="0" anchor="t" anchorCtr="0">
                            <a:noAutofit/>
                          </wps:bodyPr>
                        </wps:wsp>
                        <wps:wsp>
                          <wps:cNvPr id="171015" name="Rectangle 171015"/>
                          <wps:cNvSpPr/>
                          <wps:spPr>
                            <a:xfrm>
                              <a:off x="4938903" y="5847292"/>
                              <a:ext cx="67395"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 </w:t>
                                </w:r>
                              </w:p>
                            </w:txbxContent>
                          </wps:txbx>
                          <wps:bodyPr spcFirstLastPara="1" wrap="square" lIns="0" tIns="0" rIns="0" bIns="0" anchor="t" anchorCtr="0">
                            <a:noAutofit/>
                          </wps:bodyPr>
                        </wps:wsp>
                        <wps:wsp>
                          <wps:cNvPr id="171016" name="Rectangle 171016"/>
                          <wps:cNvSpPr/>
                          <wps:spPr>
                            <a:xfrm>
                              <a:off x="4527730" y="5878134"/>
                              <a:ext cx="1295148" cy="298426"/>
                            </a:xfrm>
                            <a:prstGeom prst="rect">
                              <a:avLst/>
                            </a:prstGeom>
                            <a:noFill/>
                            <a:ln>
                              <a:noFill/>
                            </a:ln>
                          </wps:spPr>
                          <wps:txbx>
                            <w:txbxContent>
                              <w:p w:rsidR="005D090F" w:rsidRDefault="005D090F">
                                <w:pPr>
                                  <w:spacing w:after="160" w:line="258" w:lineRule="auto"/>
                                  <w:ind w:left="0" w:right="0" w:firstLine="0"/>
                                  <w:jc w:val="left"/>
                                </w:pPr>
                                <w:r>
                                  <w:rPr>
                                    <w:b/>
                                    <w:sz w:val="32"/>
                                  </w:rPr>
                                  <w:t>3117410046</w:t>
                                </w:r>
                              </w:p>
                            </w:txbxContent>
                          </wps:txbx>
                          <wps:bodyPr spcFirstLastPara="1" wrap="square" lIns="0" tIns="0" rIns="0" bIns="0" anchor="t" anchorCtr="0">
                            <a:noAutofit/>
                          </wps:bodyPr>
                        </wps:wsp>
                        <wps:wsp>
                          <wps:cNvPr id="171017" name="Rectangle 171017"/>
                          <wps:cNvSpPr/>
                          <wps:spPr>
                            <a:xfrm>
                              <a:off x="5600700" y="5847292"/>
                              <a:ext cx="270594" cy="298426"/>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71018" name="Rectangle 171018"/>
                          <wps:cNvSpPr/>
                          <wps:spPr>
                            <a:xfrm>
                              <a:off x="5803392" y="5824208"/>
                              <a:ext cx="76010" cy="336570"/>
                            </a:xfrm>
                            <a:prstGeom prst="rect">
                              <a:avLst/>
                            </a:prstGeom>
                            <a:noFill/>
                            <a:ln>
                              <a:noFill/>
                            </a:ln>
                          </wps:spPr>
                          <wps:txbx>
                            <w:txbxContent>
                              <w:p w:rsidR="005D090F" w:rsidRDefault="005D090F">
                                <w:pPr>
                                  <w:spacing w:after="160" w:line="258" w:lineRule="auto"/>
                                  <w:ind w:left="0" w:right="0" w:firstLine="0"/>
                                  <w:jc w:val="left"/>
                                </w:pPr>
                                <w:r>
                                  <w:rPr>
                                    <w:b/>
                                    <w:sz w:val="36"/>
                                  </w:rPr>
                                  <w:t xml:space="preserve"> </w:t>
                                </w:r>
                              </w:p>
                            </w:txbxContent>
                          </wps:txbx>
                          <wps:bodyPr spcFirstLastPara="1" wrap="square" lIns="0" tIns="0" rIns="0" bIns="0" anchor="t" anchorCtr="0">
                            <a:noAutofit/>
                          </wps:bodyPr>
                        </wps:wsp>
                        <wps:wsp>
                          <wps:cNvPr id="171019" name="Rectangle 171019"/>
                          <wps:cNvSpPr/>
                          <wps:spPr>
                            <a:xfrm>
                              <a:off x="2374487" y="6651201"/>
                              <a:ext cx="966446"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GVHD: </w:t>
                                </w:r>
                              </w:p>
                            </w:txbxContent>
                          </wps:txbx>
                          <wps:bodyPr spcFirstLastPara="1" wrap="square" lIns="0" tIns="0" rIns="0" bIns="0" anchor="t" anchorCtr="0">
                            <a:noAutofit/>
                          </wps:bodyPr>
                        </wps:wsp>
                        <wps:wsp>
                          <wps:cNvPr id="171021" name="Rectangle 171021"/>
                          <wps:cNvSpPr/>
                          <wps:spPr>
                            <a:xfrm>
                              <a:off x="3110653" y="6660726"/>
                              <a:ext cx="616530"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ThS. </w:t>
                                </w:r>
                              </w:p>
                            </w:txbxContent>
                          </wps:txbx>
                          <wps:bodyPr spcFirstLastPara="1" wrap="square" lIns="0" tIns="0" rIns="0" bIns="0" anchor="t" anchorCtr="0">
                            <a:noAutofit/>
                          </wps:bodyPr>
                        </wps:wsp>
                        <wps:wsp>
                          <wps:cNvPr id="171022" name="Rectangle 171022"/>
                          <wps:cNvSpPr/>
                          <wps:spPr>
                            <a:xfrm>
                              <a:off x="3639416" y="6633237"/>
                              <a:ext cx="2520846" cy="240884"/>
                            </a:xfrm>
                            <a:prstGeom prst="rect">
                              <a:avLst/>
                            </a:prstGeom>
                            <a:noFill/>
                            <a:ln>
                              <a:noFill/>
                            </a:ln>
                          </wps:spPr>
                          <wps:txbx>
                            <w:txbxContent>
                              <w:p w:rsidR="005D090F" w:rsidRDefault="005D090F">
                                <w:pPr>
                                  <w:spacing w:after="160" w:line="258" w:lineRule="auto"/>
                                  <w:ind w:left="0" w:right="0" w:firstLine="0"/>
                                  <w:jc w:val="left"/>
                                </w:pPr>
                                <w:r>
                                  <w:rPr>
                                    <w:b/>
                                    <w:sz w:val="32"/>
                                  </w:rPr>
                                  <w:t>Nguyễn Hoàng Phong</w:t>
                                </w:r>
                              </w:p>
                            </w:txbxContent>
                          </wps:txbx>
                          <wps:bodyPr spcFirstLastPara="1" wrap="square" lIns="0" tIns="0" rIns="0" bIns="0" anchor="t" anchorCtr="0">
                            <a:noAutofit/>
                          </wps:bodyPr>
                        </wps:wsp>
                        <wps:wsp>
                          <wps:cNvPr id="171023" name="Rectangle 171023"/>
                          <wps:cNvSpPr/>
                          <wps:spPr>
                            <a:xfrm>
                              <a:off x="5468112" y="6098751"/>
                              <a:ext cx="67395" cy="298426"/>
                            </a:xfrm>
                            <a:prstGeom prst="rect">
                              <a:avLst/>
                            </a:prstGeom>
                            <a:noFill/>
                            <a:ln>
                              <a:noFill/>
                            </a:ln>
                          </wps:spPr>
                          <wps:txbx>
                            <w:txbxContent>
                              <w:p w:rsidR="005D090F" w:rsidRDefault="005D090F">
                                <w:pPr>
                                  <w:spacing w:after="160" w:line="258" w:lineRule="auto"/>
                                  <w:ind w:left="0" w:right="0" w:firstLine="0"/>
                                  <w:jc w:val="left"/>
                                </w:pPr>
                                <w:r>
                                  <w:rPr>
                                    <w:b/>
                                    <w:sz w:val="32"/>
                                  </w:rPr>
                                  <w:t xml:space="preserve"> </w:t>
                                </w:r>
                              </w:p>
                            </w:txbxContent>
                          </wps:txbx>
                          <wps:bodyPr spcFirstLastPara="1" wrap="square" lIns="0" tIns="0" rIns="0" bIns="0" anchor="t" anchorCtr="0">
                            <a:noAutofit/>
                          </wps:bodyPr>
                        </wps:wsp>
                        <wps:wsp>
                          <wps:cNvPr id="171024" name="Rectangle 171024"/>
                          <wps:cNvSpPr/>
                          <wps:spPr>
                            <a:xfrm>
                              <a:off x="2378329" y="6351512"/>
                              <a:ext cx="76010" cy="336569"/>
                            </a:xfrm>
                            <a:prstGeom prst="rect">
                              <a:avLst/>
                            </a:prstGeom>
                            <a:noFill/>
                            <a:ln>
                              <a:noFill/>
                            </a:ln>
                          </wps:spPr>
                          <wps:txbx>
                            <w:txbxContent>
                              <w:p w:rsidR="005D090F" w:rsidRDefault="005D090F">
                                <w:pPr>
                                  <w:spacing w:after="160" w:line="258" w:lineRule="auto"/>
                                  <w:ind w:left="0" w:right="0" w:firstLine="0"/>
                                  <w:jc w:val="left"/>
                                </w:pPr>
                                <w:r>
                                  <w:rPr>
                                    <w:b/>
                                    <w:sz w:val="36"/>
                                  </w:rPr>
                                  <w:t xml:space="preserve"> </w:t>
                                </w:r>
                              </w:p>
                            </w:txbxContent>
                          </wps:txbx>
                          <wps:bodyPr spcFirstLastPara="1" wrap="square" lIns="0" tIns="0" rIns="0" bIns="0" anchor="t" anchorCtr="0">
                            <a:noAutofit/>
                          </wps:bodyPr>
                        </wps:wsp>
                        <wps:wsp>
                          <wps:cNvPr id="171025" name="Rectangle 171025"/>
                          <wps:cNvSpPr/>
                          <wps:spPr>
                            <a:xfrm>
                              <a:off x="2233549" y="6634976"/>
                              <a:ext cx="76010" cy="336569"/>
                            </a:xfrm>
                            <a:prstGeom prst="rect">
                              <a:avLst/>
                            </a:prstGeom>
                            <a:noFill/>
                            <a:ln>
                              <a:noFill/>
                            </a:ln>
                          </wps:spPr>
                          <wps:txbx>
                            <w:txbxContent>
                              <w:p w:rsidR="005D090F" w:rsidRDefault="005D090F">
                                <w:pPr>
                                  <w:spacing w:after="160" w:line="258" w:lineRule="auto"/>
                                  <w:ind w:left="0" w:right="0" w:firstLine="0"/>
                                  <w:jc w:val="left"/>
                                </w:pPr>
                                <w:r>
                                  <w:rPr>
                                    <w:b/>
                                    <w:sz w:val="36"/>
                                  </w:rPr>
                                  <w:t xml:space="preserve"> </w:t>
                                </w:r>
                              </w:p>
                            </w:txbxContent>
                          </wps:txbx>
                          <wps:bodyPr spcFirstLastPara="1" wrap="square" lIns="0" tIns="0" rIns="0" bIns="0" anchor="t" anchorCtr="0">
                            <a:noAutofit/>
                          </wps:bodyPr>
                        </wps:wsp>
                        <wps:wsp>
                          <wps:cNvPr id="171026" name="Rectangle 171026"/>
                          <wps:cNvSpPr/>
                          <wps:spPr>
                            <a:xfrm>
                              <a:off x="3007741" y="6914901"/>
                              <a:ext cx="46619" cy="206429"/>
                            </a:xfrm>
                            <a:prstGeom prst="rect">
                              <a:avLst/>
                            </a:prstGeom>
                            <a:noFill/>
                            <a:ln>
                              <a:noFill/>
                            </a:ln>
                          </wps:spPr>
                          <wps:txbx>
                            <w:txbxContent>
                              <w:p w:rsidR="005D090F" w:rsidRDefault="005D090F">
                                <w:pPr>
                                  <w:spacing w:after="160" w:line="258" w:lineRule="auto"/>
                                  <w:ind w:left="0" w:right="0" w:firstLine="0"/>
                                  <w:jc w:val="left"/>
                                </w:pPr>
                                <w:r>
                                  <w:rPr>
                                    <w:b/>
                                    <w:sz w:val="22"/>
                                  </w:rPr>
                                  <w:t xml:space="preserve"> </w:t>
                                </w:r>
                              </w:p>
                            </w:txbxContent>
                          </wps:txbx>
                          <wps:bodyPr spcFirstLastPara="1" wrap="square" lIns="0" tIns="0" rIns="0" bIns="0" anchor="t" anchorCtr="0">
                            <a:noAutofit/>
                          </wps:bodyPr>
                        </wps:wsp>
                        <wps:wsp>
                          <wps:cNvPr id="171027" name="Rectangle 171027"/>
                          <wps:cNvSpPr/>
                          <wps:spPr>
                            <a:xfrm>
                              <a:off x="3007741" y="7089018"/>
                              <a:ext cx="46619" cy="206430"/>
                            </a:xfrm>
                            <a:prstGeom prst="rect">
                              <a:avLst/>
                            </a:prstGeom>
                            <a:noFill/>
                            <a:ln>
                              <a:noFill/>
                            </a:ln>
                          </wps:spPr>
                          <wps:txbx>
                            <w:txbxContent>
                              <w:p w:rsidR="005D090F" w:rsidRDefault="005D090F">
                                <w:pPr>
                                  <w:spacing w:after="160" w:line="258" w:lineRule="auto"/>
                                  <w:ind w:left="0" w:right="0" w:firstLine="0"/>
                                  <w:jc w:val="left"/>
                                </w:pPr>
                                <w:r>
                                  <w:rPr>
                                    <w:b/>
                                    <w:sz w:val="22"/>
                                  </w:rPr>
                                  <w:t xml:space="preserve"> </w:t>
                                </w:r>
                              </w:p>
                            </w:txbxContent>
                          </wps:txbx>
                          <wps:bodyPr spcFirstLastPara="1" wrap="square" lIns="0" tIns="0" rIns="0" bIns="0" anchor="t" anchorCtr="0">
                            <a:noAutofit/>
                          </wps:bodyPr>
                        </wps:wsp>
                        <wps:wsp>
                          <wps:cNvPr id="171028" name="Rectangle 171028"/>
                          <wps:cNvSpPr/>
                          <wps:spPr>
                            <a:xfrm>
                              <a:off x="3007741" y="7262754"/>
                              <a:ext cx="46619" cy="206430"/>
                            </a:xfrm>
                            <a:prstGeom prst="rect">
                              <a:avLst/>
                            </a:prstGeom>
                            <a:noFill/>
                            <a:ln>
                              <a:noFill/>
                            </a:ln>
                          </wps:spPr>
                          <wps:txbx>
                            <w:txbxContent>
                              <w:p w:rsidR="005D090F" w:rsidRDefault="005D090F">
                                <w:pPr>
                                  <w:spacing w:after="160" w:line="258" w:lineRule="auto"/>
                                  <w:ind w:left="0" w:right="0" w:firstLine="0"/>
                                  <w:jc w:val="left"/>
                                </w:pPr>
                                <w:r>
                                  <w:rPr>
                                    <w:b/>
                                    <w:sz w:val="22"/>
                                  </w:rPr>
                                  <w:t xml:space="preserve"> </w:t>
                                </w:r>
                              </w:p>
                            </w:txbxContent>
                          </wps:txbx>
                          <wps:bodyPr spcFirstLastPara="1" wrap="square" lIns="0" tIns="0" rIns="0" bIns="0" anchor="t" anchorCtr="0">
                            <a:noAutofit/>
                          </wps:bodyPr>
                        </wps:wsp>
                        <wps:wsp>
                          <wps:cNvPr id="171029" name="Rectangle 171029"/>
                          <wps:cNvSpPr/>
                          <wps:spPr>
                            <a:xfrm>
                              <a:off x="2221357" y="8070069"/>
                              <a:ext cx="2132687" cy="211906"/>
                            </a:xfrm>
                            <a:prstGeom prst="rect">
                              <a:avLst/>
                            </a:prstGeom>
                            <a:noFill/>
                            <a:ln>
                              <a:noFill/>
                            </a:ln>
                          </wps:spPr>
                          <wps:txbx>
                            <w:txbxContent>
                              <w:p w:rsidR="005D090F" w:rsidRDefault="005D090F">
                                <w:pPr>
                                  <w:spacing w:after="160" w:line="258" w:lineRule="auto"/>
                                  <w:ind w:left="0" w:right="0" w:firstLine="0"/>
                                  <w:jc w:val="left"/>
                                </w:pPr>
                                <w:r>
                                  <w:rPr>
                                    <w:b/>
                                    <w:sz w:val="28"/>
                                  </w:rPr>
                                  <w:t>TP Hồ Chí Minh, 12/2019</w:t>
                                </w:r>
                              </w:p>
                            </w:txbxContent>
                          </wps:txbx>
                          <wps:bodyPr spcFirstLastPara="1" wrap="square" lIns="0" tIns="0" rIns="0" bIns="0" anchor="t" anchorCtr="0">
                            <a:noAutofit/>
                          </wps:bodyPr>
                        </wps:wsp>
                        <wps:wsp>
                          <wps:cNvPr id="171030" name="Rectangle 171030"/>
                          <wps:cNvSpPr/>
                          <wps:spPr>
                            <a:xfrm>
                              <a:off x="3824859" y="8031955"/>
                              <a:ext cx="59288" cy="262525"/>
                            </a:xfrm>
                            <a:prstGeom prst="rect">
                              <a:avLst/>
                            </a:prstGeom>
                            <a:noFill/>
                            <a:ln>
                              <a:noFill/>
                            </a:ln>
                          </wps:spPr>
                          <wps:txbx>
                            <w:txbxContent>
                              <w:p w:rsidR="005D090F" w:rsidRDefault="005D090F">
                                <w:pPr>
                                  <w:spacing w:after="160" w:line="258" w:lineRule="auto"/>
                                  <w:ind w:left="0" w:right="0" w:firstLine="0"/>
                                  <w:jc w:val="left"/>
                                </w:pPr>
                                <w:r>
                                  <w:rPr>
                                    <w:b/>
                                    <w:sz w:val="28"/>
                                  </w:rPr>
                                  <w:t xml:space="preserve"> </w:t>
                                </w:r>
                              </w:p>
                            </w:txbxContent>
                          </wps:txbx>
                          <wps:bodyPr spcFirstLastPara="1" wrap="square" lIns="0" tIns="0" rIns="0" bIns="0" anchor="t" anchorCtr="0">
                            <a:noAutofit/>
                          </wps:bodyPr>
                        </wps:wsp>
                        <wps:wsp>
                          <wps:cNvPr id="171031" name="Rectangle 171031"/>
                          <wps:cNvSpPr/>
                          <wps:spPr>
                            <a:xfrm>
                              <a:off x="1776349" y="8357426"/>
                              <a:ext cx="76010" cy="336571"/>
                            </a:xfrm>
                            <a:prstGeom prst="rect">
                              <a:avLst/>
                            </a:prstGeom>
                            <a:noFill/>
                            <a:ln>
                              <a:noFill/>
                            </a:ln>
                          </wps:spPr>
                          <wps:txbx>
                            <w:txbxContent>
                              <w:p w:rsidR="005D090F" w:rsidRDefault="005D090F">
                                <w:pPr>
                                  <w:spacing w:after="160" w:line="258" w:lineRule="auto"/>
                                  <w:ind w:left="0" w:right="0" w:firstLine="0"/>
                                  <w:jc w:val="left"/>
                                </w:pPr>
                                <w:r>
                                  <w:rPr>
                                    <w:b/>
                                    <w:sz w:val="36"/>
                                  </w:rPr>
                                  <w:t xml:space="preserve"> </w:t>
                                </w:r>
                              </w:p>
                            </w:txbxContent>
                          </wps:txbx>
                          <wps:bodyPr spcFirstLastPara="1" wrap="square" lIns="0" tIns="0" rIns="0" bIns="0" anchor="t" anchorCtr="0">
                            <a:noAutofit/>
                          </wps:bodyPr>
                        </wps:wsp>
                      </wpg:grpSp>
                    </wpg:wgp>
                  </a:graphicData>
                </a:graphic>
              </wp:inline>
            </w:drawing>
          </mc:Choice>
          <mc:Fallback>
            <w:pict>
              <v:group id="Group 33" o:spid="_x0000_s1027" style="width:485.05pt;height:695.5pt;mso-position-horizontal-relative:char;mso-position-vertical-relative:line" coordorigin="22658" coordsize="61602,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&#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U/sN/8nHftO/9h+L/ANDuK+1q+Kf2&#10;G/8Ak479p3/sPxf+h3FQB9qt0r8sv+Cx/wDyOnw1/wCvG6/9GpX6mt0r8sv+Cx//ACOnw1/68br/&#10;ANGpVlR3PAvhH/yTvSPpL/6Neij4R/8AJO9I+kv/AKNeisizzfwZ/wAnKaJ/2NcX/pXX9Cdfz2eD&#10;P+TlNE/7GuL/ANK6/oTqoky3PDf21P8Ak1H4of8AYFl/9lqf9jH/AJNb+GH/AGBIqg/bU/5NR+KH&#10;/YFl/wDZan/Yx/5Nb+GH/YEiqyD2u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f2G/8Ak479p3/s&#10;Pxf+h3Ffa1fFP7Df/Jx37Tv/AGH4v/Q7ioA+1W6V+WX/AAWP/wCR0+Gv/Xjdf+jUr9TW6V+WX/BY&#10;/wD5HT4a/wDXjdf+jUqyo7ngXwj/AOSd6R9Jf/Rr0UfCP/knekfSX/0a9FZFnm/gz/k5TRP+xri/&#10;9K6/oTr+ezwZ/wAnKaJ/2NcX/pXX9CdVEmW54b+2p/yaj8UP+wLL/wCy1P8AsY/8mt/DD/sCRVB+&#10;2p/yaj8UP+wLL/7LU/7GP/Jrfww/7AkVWQe1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xT+w3/yc&#10;d+07/wBh+L/0O4r7Wr4p/Yb/AOTjv2nf+w/F/wCh3FQB9qt0r8sv+Cx//I6fDX/rxuv/AEalfqa3&#10;Svyy/wCCx/8AyOnw1/68br/0alWVHc8C+Ef/ACTvSPpL/wCjXoo+Ef8AyTvSPpL/AOjXorIs838G&#10;f8nKaJ/2NcX/AKV1/QnX89ngz/k5TRP+xri/9K6/oTqoky3PDf21P+TUfih/2BZf/Zan/Yx/5Nb+&#10;GH/YEiqD9tT/AJNR+KH/AGBZf/Zan/Yx/wCTW/hh/wBgSKrIPa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4p/Yb/AOTjv2nf+w/F/wCh3Ffa1fFP7Df/ACcd+07/ANh+L/0O4qAPtVulfll/wWP/AOR0&#10;+Gv/AF43X/o1K/U1ulfll/wWP/5HT4a/9eN1/wCjUqyo7ngXwj/5J3pH0l/9GvRR8I/+Sd6R9Jf/&#10;AEa9FZFnm/gz/k5TRP8Asa4v/Suv6E6/ns8Gf8nKaJ/2NcX/AKV1/QnVRJlueG/tqf8AJqPxQ/7A&#10;sv8A7LU/7GP/ACa38MP+wJFUH7an/JqPxQ/7Asv/ALLU/wCxj/ya38MP+wJFVkHtd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U/sN/8AJx37Tv8A2H4v/Q7ivtavin9hv/k479p3/sPxf+h3FQB9qt0r&#10;8sv+Cx//ACOnw1/68br/ANGpX6mt0r8sv+Cx/wDyOnw1/wCvG6/9GpVlR3PAvhH/AMk70j6S/wDo&#10;16KPhH/yTvSPpL/6NeisizzfwZ/ycpon/Y1xf+ldf0J1/PZ4M/5OU0T/ALGuL/0rr+hOqiTLc8N/&#10;bU/5NR+KH/YFl/8AZan/AGMf+TW/hh/2BIqg/bU/5NR+KH/YFl/9lqf9jH/k1v4Yf9gSKrIPa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xT+w3/AMnHftO/9h+L/wBDuK+1q+Kf&#10;2G/+Tjv2nf8AsPxf+h3FQB9qt0r8sv8Agsf/AMjp8Nf+vG6/9GpX6mt0r8sv+Cx//I6fDX/rxuv/&#10;AEalWVHc8C+Ef/JO9I+kv/o16KPhH/yTvSPpL/6NeisizzfwZ/ycpon/AGNcX/pXX9Cdfz2eDP8A&#10;k5TRP+xri/8ASuv6E6qJMtzw39tT/k1H4of9gWX/ANlqf9jH/k1v4Yf9gSKoP21P+TUfih/2BZf/&#10;AGWp/wBjH/k1v4Yf9gSKrIPa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4p/Yb/5OO/ad/wCw/F/6&#10;HcV9rV8U/sN/8nHftO/9h+L/ANDuKgD7VbpX5Zf8Fj/+R0+Gv/Xjdf8Ao1K/U1ulfll/wWP/AOR0&#10;+Gv/AF43X/o1KsqO54F8I/8AknekfSX/ANGvRR8I/wDknekfSX/0a9FZFnm/gz/k5TRP+xri/wDS&#10;uv6E6/ns8Gf8nKaJ/wBjXF/6V1/QnVRJlueG/tqf8mo/FD/sCy/+y1P+xj/ya38MP+wJFUH7an/J&#10;qPxQ/wCwLL/7LU/7GP8Aya38MP8AsCRVZB7X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P7Df/Jx&#10;37Tv/Yfi/wDQ7ivtavin9hv/AJOO/ad/7D8X/odxUAfardK/LL/gsf8A8jp8Nf8Arxuv/RqV+prd&#10;K/LL/gsf/wAjp8Nf+vG6/wDRqVZUdzwL4R/8k70j6S/+jXoo+Ef/ACTvSPpL/wCjXorIs838Gf8A&#10;Jymif9jXF/6V1/QnX89ngz/k5TRP+xri/wDSuv6E6qJMtzw39tT/AJNR+KH/AGBZf/Zan/Yx/wCT&#10;W/hh/wBgSKoP21P+TUfih/2BZf8A2Wp/2Mf+TW/hh/2BIqsg9r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in9hv/AJOO/ad/7D8X/odxX2tXxT+w3/ycd+07/wBh+L/0O4qAPtVulfll/wAFj/8AkdPh&#10;r/143X/o1K/U1ulfll/wWP8A+R0+Gv8A143X/o1KsqO54F8I/wDknekfSX/0a9FHwj/5J3pH0l/9&#10;GvRWRZ5v4M/5OU0T/sa4v/Suv6E6/ns8Gf8AJymif9jXF/6V1/QnVRJlueG/tqf8mo/FD/sCy/8A&#10;stT/ALGP/Jrfww/7AkVQftqf8mo/FD/sCy/+y1P+xj/ya38MP+wJFVkHt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U/sN/8nHftO/8AYfi/9DuK+1q+Kf2G/wDk479p3/sPxf8AodxUAfardK/LL/gs&#10;f/yOnw1/68br/wBGpX6mt0r8sv8Agsf/AMjp8Nf+vG6/9GpVlR3PAvhH/wAk70j6S/8Ao16KPhH/&#10;AMk70j6S/wDo16KyLPN/Bn/Jymif9jXF/wCldf0J1/PZ4M/5OU0T/sa4v/Suv6E6qJMtzw39tT/k&#10;1H4of9gWX/2Wp/2Mf+TW/hh/2BIqg/bU/wCTUfih/wBgWX/2Wp/2Mf8Ak1v4Yf8AYEiqyD2u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P7Df/ACcd+07/ANh+L/0O4r7Wr4p/Yb/5&#10;OO/ad/7D8X/odxUAfardK/LL/gsf/wAjp8Nf+vG6/wDRqV+prdK/LL/gsf8A8jp8Nf8Arxuv/RqV&#10;ZUdzwL4R/wDJO9I+kv8A6Neij4R/8k70j6S/+jXorIs838Gf8nKaJ/2NcX/pXX9Cdfz2eDP+TlNE&#10;/wCxri/9K6/oTqoky3PDf21P+TUfih/2BZf/AGWp/wBjH/k1v4Yf9gSKoP21P+TUfih/2BZf/Zan&#10;/Yx/5Nb+GH/YEiqyD2u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f2G/+Tjv2nf+w/F/6HcV9rV8&#10;U/sN/wDJx37Tv/Yfi/8AQ7ioA+1W6V+WX/BY/wD5HT4a/wDXjdf+jUr9TW6V+WX/AAWP/wCR0+Gv&#10;/Xjdf+jUqyo7ngXwj/5J3pH0l/8ARr0UfCP/AJJ3pH0l/wDRr0VkWeb+DP8Ak5TRP+xri/8ASuv6&#10;E6/ns8Gf8nKaJ/2NcX/pXX9CdVEmW54b+2p/yaj8UP8AsCy/+y1P+xj/AMmt/DD/ALAkVQftqf8A&#10;JqPxQ/7Asv8A7LU/7GP/ACa38MP+wJFVkHt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U/sN/wDJ&#10;x37Tv/Yfi/8AQ7ivtavin9hv/k479p3/ALD8X/odxUAfardK/LL/AILH/wDI6fDX/rxuv/RqV+pr&#10;dK/LL/gsf/yOnw1/68br/wBGpVlR3PAvhH/yTvSPpL/6Neij4R/8k70j6S/+jXorIs838Gf8nKaJ&#10;/wBjXF/6V1/QnX89ngz/AJOU0T/sa4v/AErr+hOqiTLc8N/bU/5NR+KH/YFl/wDZan/Yx/5Nb+GH&#10;/YEiqD9tT/k1H4of9gWX/wBlqf8AYx/5Nb+GH/YEiqyD2u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f2G/+Tjv2nf8AsPxf+h3Ffa1fFP7Df/Jx37Tv/Yfi/wDQ7ioA+1W6V+WX/BY//kdPhr/143X/&#10;AKNSv1NbpX5Zf8Fj/wDkdPhr/wBeN1/6NSrKjueBfCP/AJJ3pH0l/wDRr0UfCP8A5J3pH0l/9GvR&#10;WRZ5v4M/5OU0T/sa4v8A0rr+hOv57PBn/Jymif8AY1xf+ldf0J1USZbnhv7an/JqPxQ/7Asv/stT&#10;/sY/8mt/DD/sCRVB+2p/yaj8UP8AsCy/+y1P+xj/AMmt/DD/ALAkVWQe1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xT+w3/ycd+07/2H4v8A0O4r7Wr4p/Yb/wCTjv2nf+w/F/6HcVAH2q3Svyy/4LH/&#10;API6fDX/AK8br/0alfqa3Svyy/4LH/8AI6fDX/rxuv8A0alWVHc8C+Ef/JO9I+kv/o16KPhH/wAk&#10;70j6S/8Ao16KyLPN/Bn/ACcpon/Y1xf+ldf0J1/PZ4M/5OU0T/sa4v8A0rr+hOqiTLc8N/bU/wCT&#10;Ufih/wBgWX/2Wp/2Mf8Ak1v4Yf8AYEiqD9tT/k1H4of9gWX/ANlqf9jH/k1v4Yf9gSKrIPa6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n9hv8A5OO/ad/7D8X/AKHcV9rV&#10;8U/sN/8AJx37Tv8A2H4v/Q7ioA+1W6V+WX/BY/8A5HT4a/8AXjdf+jUr9TW6V+WX/BY//kdPhr/1&#10;43X/AKNSrKjueBfCP/knekfSX/0a9FHwj/5J3pH0l/8ARr0VkWeb+DP+TlNE/wCxri/9K6/oTr+e&#10;zwZ/ycpon/Y1xf8ApXX9CdVEmW54b+2p/wAmo/FD/sCy/wDstT/sY/8AJrfww/7AkVQftqf8mo/F&#10;D/sCy/8AstT/ALGP/Jrfww/7AkVWQe1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xT+w3/wAnHftO&#10;/wDYfi/9DuK+1q+Kf2G/+Tjv2nf+w/F/6HcVAH2q3Svyy/4LH/8AI6fDX/rxuv8A0alfqa3Svyy/&#10;4LH/API6fDX/AK8br/0alWVHc8C+Ef8AyTvSPpL/AOjXoo+Ef/JO9I+kv/o16KyLPN/Bn/Jymif9&#10;jXF/6V1/QnX89ngz/k5TRP8Asa4v/Suv6E6qJMtzw39tT/k1H4of9gWX/wBlqf8AYx/5Nb+GH/YE&#10;iqD9tT/k1H4of9gWX/2Wp/2Mf+TW/hh/2BIqsg9r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in9h&#10;v/k479p3/sPxf+h3Ffa1fFP7Df8Aycd+07/2H4v/AEO4qAPtVulfll/wWP8A+R0+Gv8A143X/o1K&#10;/U1ulfll/wAFj/8AkdPhr/143X/o1KsqO54F8I/+Sd6R9Jf/AEa9FHwj/wCSd6R9Jf8A0a9FZFnm&#10;/gz/AJOU0T/sa4v/AErr+hOv57PBn/Jymif9jXF/6V1/QnVRJlueG/tqf8mo/FD/ALAsv/stT/sY&#10;/wDJrfww/wCwJFUH7an/ACaj8UP+wLL/AOy1P+xj/wAmt/DD/sCRVZB7X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P7Df8Aycd+07/2H4v/AEO4r7Wr4p/Yb/5OO/ad/wCw/F/6HcVAH2q3Svyy/wCC&#10;x/8AyOnw1/68br/0alfqa3Svyy/4LH/8jp8Nf+vG6/8ARqVZUdzwL4R/8k70j6S/+jXoo+Ef/JO9&#10;I+kv/o16KyLPN/Bn/Jymif8AY1xf+ldf0J1/PZ4M/wCTlNE/7GuL/wBK6/oTqoky3PDf21P+TUfi&#10;h/2BZf8A2Wp/2Mf+TW/hh/2BIqg/bU/5NR+KH/YFl/8AZan/AGMf+TW/hh/2BIqsg9r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f2G/8Ak479p3/sPxf+h3Ffa1fF&#10;P7Df/Jx37Tv/AGH4v/Q7ioA+1W6V+WX/AAWP/wCR0+Gv/Xjdf+jUr9TW6V+WX/BY/wD5HT4a/wDX&#10;jdf+jUqyo7ngXwj/AOSd6R9Jf/Rr0UfCP/knekfSX/0a9FZFnm/gz/k5TRP+xri/9K6/oTr+ezwZ&#10;/wAnKaJ/2NcX/pXX9CdVEmW54b+2p/yaj8UP+wLL/wCy1P8AsY/8mt/DD/sCRVB+2p/yaj8UP+wL&#10;L/7LU/7GP/Jrfww/7AkVWQe1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xT+w3/ycd+07/wBh+L/0&#10;O4r7Wr4p/Yb/AOTjv2nf+w/F/wCh3FQB9qt0r8sv+Cx//I6fDX/rxuv/AEalfqa3Svyy/wCCx/8A&#10;yOnw1/68br/0alWVHc8C+Ef/ACTvSPpL/wCjXoo+Ef8AyTvSPpL/AOjXorIs838Gf8nKaJ/2NcX/&#10;AKV1/QnX89ngz/k5TRP+xri/9K6/oTqoky3PDf21P+TUfih/2BZf/Zan/Yx/5Nb+GH/YEiqD9tT/&#10;AJNR+KH/AGBZf/Zan/Yx/wCTW/hh/wBgSKrIPa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p/Yb/&#10;AOTjv2nf+w/F/wCh3Ffa1fFP7Df/ACcd+07/ANh+L/0O4qAPtVulfll/wWP/AOR0+Gv/AF43X/o1&#10;K/U1ulfll/wWP/5HT4a/9eN1/wCjUqyo7ngXwj/5J3pH0l/9GvRR8I/+Sd6R9Jf/AEa9FZFnm/gz&#10;/k5TRP8Asa4v/Suv6E6/ns8Gf8nKaJ/2NcX/AKV1/QnVRJlueG/tqf8AJqPxQ/7Asv8A7LU/7GP/&#10;ACa38MP+wJFUH7an/JqPxQ/7Asv/ALLU/wCxj/ya38MP+wJFVkHt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8U/sN/8AJx37Tv8A2H4v/Q7ivtavin9hv/k479p3/sPxf+h3FQB9qt0r8sv+Cx//ACOn&#10;w1/68br/ANGpX6mt0r8sv+Cx/wDyOnw1/wCvG6/9GpVlR3PAvhH/AMk70j6S/wDo16KPhH/yTvSP&#10;pL/6NeisizzfwZ/ycpon/Y1xf+ldf0J1/PZ4M/5OU0T/ALGuL/0rr+hOqiTLc8N/bU/5NR+KH/YF&#10;l/8AZan/AGMf+TW/hh/2BIqg/bU/5NR+KH/YFl/9lqf9jH/k1v4Yf9gSKrIPa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4p/Yb/5OO/ad/wCw/F/6HcV9rV8U/sN/&#10;8nHftO/9h+L/ANDuKgD7VbpX5Zf8Fj/+R0+Gv/Xjdf8Ao1K/U1ulfll/wWP/AOR0+Gv/AF43X/o1&#10;KsqO54F8I/8AknekfSX/ANGvRR8I/wDknekfSX/0a9FZFnm/gz/k5TRP+xri/wDSuv6E6/ns8Gf8&#10;nKaJ/wBjXF/6V1/QnVRJlueG/tqf8mo/FD/sCy/+y1P+xj/ya38MP+wJFUH7an/JqPxQ/wCwLL/7&#10;LU/7GP8Aya38MP8AsCRVZB7X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P7Df/Jx37Tv/Yfi/wDQ&#10;7ivtavin9hv/AJOO/ad/7D8X/odxUAfardK/LL/gsf8A8jp8Nf8Arxuv/RqV+prdK/LL/gsf/wAj&#10;p8Nf+vG6/wDRqVZUdzwL4R/8k70j6S/+jXoo+Ef/ACTvSPpL/wCjXorIs838Gf8AJymif9jXF/6V&#10;1/QnX89ngz/k5TRP+xri/wDSuv6E6qJMtzw39tT/AJNR+KH/AGBZf/Zan/Yx/wCTW/hh/wBgSKoP&#10;21P+TUfih/2BZf8A2Wp/2Mf+TW/hh/2BIqsg9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in9hv/&#10;AJOO/ad/7D8X/odxX2tXxT+w3/ycd+07/wBh+L/0O4qAPtVulfll/wAFj/8AkdPhr/143X/o1K/U&#10;1ulfll/wWP8A+R0+Gv8A143X/o1KsqO54F8I/wDknekfSX/0a9FHwj/5J3pH0l/9GvRWRZ5v4M/5&#10;OU0T/sa4v/Suv6E6/ns8Gf8AJymif9jXF/6V1/QnVRJlueG/tqf8mo/FD/sCy/8AstT/ALGP/Jrf&#10;ww/7AkVQftqf8mo/FD/sCy/+y1P+xj/ya38MP+wJFVkHtd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U/sN/8nHftO/8AYfi/9DuK+1q+Kf2G/wDk479p3/sPxf8AodxUAfardK/LL/gsf/yOnw1/68br&#10;/wBGpX6mt0r8sv8Agsf/AMjp8Nf+vG6/9GpVlR3PAvhH/wAk70j6S/8Ao16KPhH/AMk70j6S/wDo&#10;16KyLPN/Bn/Jymif9jXF/wCldf0J1/PZ4M/5OU0T/sa4v/Suv6E6qJMtzw39tT/k1H4of9gWX/2W&#10;p/2Mf+TW/hh/2BIqg/bU/wCTUfih/wBgWX/2Wp/2Mf8Ak1v4Yf8AYEiqyD2u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f2G/wDk479p3/sPxf8AodxX2tXxT+w3/wAnHftO/wDYfi/9DuKgD7VbpX5Z&#10;f8Fj/wDkdPhr/wBeN1/6NSv1NbpX5Zf8Fj/+R0+Gv/Xjdf8Ao1KsqO54F8I/+Sd6R9Jf/Rr0UfCP&#10;/knekfSX/wBGvRWRZ5v4M/5OU0T/ALGuL/0rr+hOv57PBn/Jymif9jXF/wCldf0J1USZbnhv7an/&#10;ACaj8UP+wLL/AOy1P+xj/wAmt/DD/sCRVB+2p/yaj8UP+wLL/wCy1P8AsY/8mt/DD/sCRVZB7X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f2G/+Tjv2nf+w/F/6HcV9rV8U/sN/wDJx37T&#10;v/Yfi/8AQ7ioA+1W6V+WX/BY/wD5HT4a/wDXjdf+jUr9TW6V+WX/AAWP/wCR0+Gv/Xjdf+jUqyo7&#10;ngXwj/5J3pH0l/8ARr0UfCP/AJJ3pH0l/wDRr0VkWeb+DP8Ak5TRP+xri/8ASuv6E6/ns8Gf8nKa&#10;J/2NcX/pXX9CdVEmW54b+2p/yaj8UP8AsCy/+y1P+xj/AMmt/DD/ALAkVQftqf8AJqPxQ/7Asv8A&#10;7LU/7GP/ACa38MP+wJFVkHtd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U/sN/wDJx37Tv/Yfi/8A&#10;Q7ivtavin9hv/k479p3/ALD8X/odxUAfardK/LL/AILH/wDI6fDX/rxuv/RqV+prdK/LL/gsf/yO&#10;nw1/68br/wBGpVlR3PAvhH/yTvSPpL/6Neij4R/8k70j6S/+jXorIs838Gf8nKaJ/wBjXF/6V1/Q&#10;nX89ngz/AJOU0T/sa4v/AErr+hOqiTLc8N/bU/5NR+KH/YFl/wDZan/Yx/5Nb+GH/YEiqD9tT/k1&#10;H4of9gWX/wBlqf8AYx/5Nb+GH/YEiqyD2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f2G/+Tjv2&#10;nf8AsPxf+h3Ffa1fFP7Df/Jx37Tv/Yfi/wDQ7ioA+1W6V+WX/BY//kdPhr/143X/AKNSv1NbpX5Z&#10;f8Fj/wDkdPhr/wBeN1/6NSrKjueBfCP/AJJ3pH0l/wDRr0UfCP8A5J3pH0l/9GvRWRZ5v4M/5OU0&#10;T/sa4v8A0rr+hOv57PBn/Jymif8AY1xf+ldf0J1USZbnhv7an/JqPxQ/7Asv/stT/sY/8mt/DD/s&#10;CRVB+2p/yaj8UP8AsCy/+y1P+xj/AMmt/DD/ALAkVWQe1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xT+w3/ycd+07/2H4v8A0O4r7Wr4p/Yb/wCTjv2nf+w/F/6HcVAH2q3Svyy/4LH/API6fDX/AK8b&#10;r/0alfqa3Svyy/4LH/8AI6fDX/rxuv8A0alWVHc8C+Ef/JO9I+kv/o16KPhH/wAk70j6S/8Ao16K&#10;yLPN/Bn/ACcpon/Y1xf+ldf0J1/PZ4M/5OU0T/sa4v8A0rr+hOqiTLc8N/bU/wCTUfih/wBgWX/2&#10;Wp/2Mf8Ak1v4Yf8AYEiqD9tT/k1H4of9gWX/ANlqf9jH/k1v4Yf9gSKrIPa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4p/Yb/wCTjv2nf+w/F/6HcV9rV8U/sN/8nHftO/8AYfi/9DuKgD7VbpX5Zf8A&#10;BY//AJHT4a/9eN1/6NSv1NbpX5Zf8Fj/APkdPhr/ANeN1/6NSrKjueBfCP8A5J3pH0l/9GvRR8I/&#10;+Sd6R9Jf/Rr0VkWeb+DP+TlNE/7GuL/0rr+hOv57PBn/ACcpon/Y1xf+ldf0J1USZbnhv7an/JqP&#10;xQ/7Asv/ALLU/wCxj/ya38MP+wJFUH7an/JqPxQ/7Asv/stT/sY/8mt/DD/sCRVZB7X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in9hv8A5OO/ad/7D8X/AKHcV9rV8U/sN/8AJx37&#10;Tv8A2H4v/Q7ioA+1W6V+WX/BY/8A5HT4a/8AXjdf+jUr9TW6V+WX/BY//kdPhr/143X/AKNSrKju&#10;eBfCP/knekfSX/0a9FHwj/5J3pH0l/8ARr0VkWeb+DP+TlNE/wCxri/9K6/oTr+ezwZ/ycpon/Y1&#10;xf8ApXX9CdVEmW54b+2p/wAmo/FD/sCy/wDstT/sY/8AJrfww/7AkVQftqf8mo/FD/sCy/8AstT/&#10;ALGP/Jrfww/7AkVWQe1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xT+w3/wAnHftO/wDYfi/9DuK+&#10;1q+Kf2G/+Tjv2nf+w/F/6HcVAH2q3Svyy/4LH/8AI6fDX/rxuv8A0alfqa3Svyy/4LH/API6fDX/&#10;AK8br/0alWVHc8C+Ef8AyTvSPpL/AOjXoo+Ef/JO9I+kv/o16KyLPN/Bn/Jymif9jXF/6V1/QnX8&#10;9ngz/k5TRP8Asa4v/Suv6E6qJMtzw39tT/k1H4of9gWX/wBlqf8AYx/5Nb+GH/YEiqD9tT/k1H4o&#10;f9gWX/2Wp/2Mf+TW/hh/2BIqsg9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n9hv/k479p3/sPx&#10;f+h3Ffa1fFP7Df8Aycd+07/2H4v/AEO4qAPtVulfll/wWP8A+R0+Gv8A143X/o1K/U1ulfll/wAF&#10;j/8AkdPhr/143X/o1KsqO54F8I/+Sd6R9Jf/AEa9FHwj/wCSd6R9Jf8A0a9FZFnm/gz/AJOU0T/s&#10;a4v/AErr+hOv57PBn/Jymif9jXF/6V1/QnVRJlueG/tqf8mo/FD/ALAsv/stT/sY/wDJrfww/wCw&#10;JFUH7an/ACaj8UP+wLL/AOy1P+xj/wAmt/DD/sCRVZB7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P7Df8Aycd+07/2H4v/AEO4r7Wr4p/Yb/5OO/ad/wCw/F/6HcVAH2q3Svyy/wCCx/8AyOnw1/68&#10;br/0alfqa3Svyy/4LH/8jp8Nf+vG6/8ARqVZUdzwL4R/8k70j6S/+jXoo+Ef/JO9I+kv/o16KyLP&#10;N/Bn/Jymif8AY1xf+ldf0J1/PZ4M/wCTlNE/7GuL/wBK6/oTqoky3PDf21P+TUfih/2BZf8A2Wp/&#10;2Mf+TW/hh/2BIqg/bU/5NR+KH/YFl/8AZan/AGMf+TW/hh/2BIqsg9r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in9hv/k479p3/ALD8X/odxX2tXxT+w3/ycd+07/2H4v8A0O4qAPtVulfll/wWP/5H&#10;T4a/9eN1/wCjUr9TW6V+WX/BY/8A5HT4a/8AXjdf+jUqyo7ngXwj/wCSd6R9Jf8A0a9FHwj/AOSd&#10;6R9Jf/Rr0VkWeb+DP+TlNE/7GuL/ANK6/oTr+ezwZ/ycpon/AGNcX/pXX9CdVEmW54b+2p/yaj8U&#10;P+wLL/7LU/7GP/Jrfww/7AkVQftqf8mo/FD/ALAsv/stT/sY/wDJrfww/wCwJFVkHt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f2G/8Ak479p3/sPxf+h3Ffa1fFP7Df/Jx37Tv/&#10;AGH4v/Q7ioA+1W6V+WX/AAWP/wCR0+Gv/Xjdf+jUr9TW6V+WX/BY/wD5HT4a/wDXjdf+jUqyo7ng&#10;Xwj/AOSd6R9Jf/Rr0UfCP/knekfSX/0a9FZFnm/gz/k5TRP+xri/9K6/oTr+ezwZ/wAnKaJ/2NcX&#10;/pXX9CdVEmW54b+2p/yaj8UP+wLL/wCy1P8AsY/8mt/DD/sCRVB+2p/yaj8UP+wLL/7LU/7GP/Jr&#10;fww/7AkVWQe1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xT+w3/ycd+07/wBh+L/0O4r7Wr4p/Yb/&#10;AOTjv2nf+w/F/wCh3FQB9qt0r8sv+Cx//I6fDX/rxuv/AEalfqa3Svyy/wCCx/8AyOnw1/68br/0&#10;alWVHc8C+Ef/ACTvSPpL/wCjXoo+Ef8AyTvSPpL/AOjXorIs838Gf8nKaJ/2NcX/AKV1/QnX89ng&#10;z/k5TRP+xri/9K6/oTqoky3PDf21P+TUfih/2BZf/Zan/Yx/5Nb+GH/YEiqD9tT/AJNR+KH/AGBZ&#10;f/Zan/Yx/wCTW/hh/wBgSKrIPa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p/Yb/AOTjv2nf+w/F&#10;/wCh3Ffa1fFP7Df/ACcd+07/ANh+L/0O4qAPtVulfll/wWP/AOR0+Gv/AF43X/o1K/U1ulfll/wW&#10;P/5HT4a/9eN1/wCjUqyo7ngXwj/5J3pH0l/9GvRR8I/+Sd6R9Jf/AEa9FZFnm/gz/k5TRP8Asa4v&#10;/Suv6E6/ns8Gf8nKaJ/2NcX/AKV1/QnVRJlueG/tqf8AJqPxQ/7Asv8A7LU/7GP/ACa38MP+wJFU&#10;H7an/JqPxQ/7Asv/ALLU/wCxj/ya38MP+wJFVkHt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U/s&#10;N/8AJx37Tv8A2H4v/Q7ivtavin9hv/k479p3/sPxf+h3FQB9qt0r8sv+Cx//ACOnw1/68br/ANGp&#10;X6mt0r8sv+Cx/wDyOnw1/wCvG6/9GpVlR3PAvhH/AMk70j6S/wDo16KPhH/yTvSPpL/6Neisizzf&#10;wZ/ycpon/Y1xf+ldf0J1/PZ4M/5OU0T/ALGuL/0rr+hOqiTLc8N/bU/5NR+KH/YFl/8AZan/AGMf&#10;+TW/hh/2BIqg/bU/5NR+KH/YFl/9lqf9jH/k1v4Yf9gSKrIPa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p/Yb/5OO/ad/7D8X/odxX2tXxT+w3/AMnHftO/9h+L/wBDuKgD7VbpX5Zf8Fj/APkdPhr/&#10;ANeN1/6NSv1NbpX5Zf8ABY//AJHT4a/9eN1/6NSrKjueBfCP/knekfSX/wBGvRR8I/8AknekfSX/&#10;ANGvRWRZ5v4M/wCTlNE/7GuL/wBK6/oTr+ezwZ/ycpon/Y1xf+ldf0J1USZbnhv7an/JqPxQ/wCw&#10;LL/7LU/7GP8Aya38MP8AsCRVB+2p/wAmo/FD/sCy/wDstT/sY/8AJrfww/7AkVWQe1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xT+w3/AMnHftO/9h+L/wBDuK+1q+Kf2G/+Tjv2nf8AsPxf+h3FQB9q&#10;t0r8sv8Agsf/AMjp8Nf+vG6/9GpX6mt0r8sv+Cx//I6fDX/rxuv/AEalWVHc8C+Ef/JO9I+kv/o1&#10;6KPhH/yTvSPpL/6NeisizzfwZ/ycpon/AGNcX/pXX9Cdfz2eDP8Ak5TRP+xri/8ASuv6E6qJMtzw&#10;39tT/k1H4of9gWX/ANlqf9jH/k1v4Yf9gSKoP21P+TUfih/2BZf/AGWp/wBjH/k1v4Yf9gSKrIPa&#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P7Df/Jx37Tv/Yfi/wDQ7ivtavin9hv/&#10;AJOO/ad/7D8X/odxUAfardK/LL/gsf8A8jp8Nf8Arxuv/RqV+prdK/LL/gsf/wAjp8Nf+vG6/wDR&#10;qVZUdzwL4R/8k70j6S/+jXoo+Ef/ACTvSPpL/wCjXorIs838Gf8AJymif9jXF/6V1/QnX89ngz/k&#10;5TRP+xri/wDSuv6E6qJMtzw39tT/AJNR+KH/AGBZf/Zan/Yx/wCTW/hh/wBgSKoP21P+TUfih/2B&#10;Zf8A2Wp/2Mf+TW/hh/2BIqsg9r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in9hv/AJOO/ad/7D8X&#10;/odxX2tXxT+w3/ycd+07/wBh+L/0O4qAPtVulfll/wAFj/8AkdPhr/143X/o1K/U1ulfll/wWP8A&#10;+R0+Gv8A143X/o1KsqO54F8I/wDknekfSX/0a9FHwj/5J3pH0l/9GvRWRZ5v4M/5OU0T/sa4v/Su&#10;v6E6/ns8Gf8AJymif9jXF/6V1/QnVRJlueG/tqf8mo/FD/sCy/8AstT/ALGP/Jrfww/7AkVQftqf&#10;8mo/FD/sCy/+y1P+xj/ya38MP+wJFVkHt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U/sN/8nHft&#10;O/8AYfi/9DuK+1q+Kf2G/wDk479p3/sPxf8AodxUAfardK/LL/gsf/yOnw1/68br/wBGpX6mt0r8&#10;sv8Agsf/AMjp8Nf+vG6/9GpVlR3PAvhH/wAk70j6S/8Ao16KPhH/AMk70j6S/wDo16KyLPN/Bn/J&#10;ymif9jXF/wCldf0J1/PZ4M/5OU0T/sa4v/Suv6E6qJMtzw39tT/k1H4of9gWX/2Wp/2Mf+TW/hh/&#10;2BIqg/bU/wCTUfih/wBgWX/2Wp/2Mf8Ak1v4Yf8AYEiqyD2u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f2G/wDk479p3/sPxf8AodxX2tXxT+w3/wAnHftO/wDYfi/9DuKgD7VbpX5Zf8Fj/wDkdPhr&#10;/wBeN1/6NSv1NbpX5Zf8Fj/+R0+Gv/Xjdf8Ao1KsqO54F8I/+Sd6R9Jf/Rr0UfCP/knekfSX/wBG&#10;vRWRZ5v4M/5OU0T/ALGuL/0rr+hOv57PBn/Jymif9jXF/wCldf0J1USZbnhv7an/ACaj8UP+wLL/&#10;AOy1P+xj/wAmt/DD/sCRVB+2p/yaj8UP+wLL/wCy1P8AsY/8mt/DD/sCRVZB7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P7Df/ACcd+07/ANh+L/0O4r7Wr4p/Yb/5OO/ad/7D8X/odxUAfardK/LL&#10;/gsf/wAjp8Nf+vG6/wDRqV+prdK/LL/gsf8A8jp8Nf8Arxuv/RqVZUdzwL4R/wDJO9I+kv8A6Nei&#10;j4R/8k70j6S/+jXorIs838Gf8nKaJ/2NcX/pXX9Cdfz2eDP+TlNE/wCxri/9K6/oTqoky3PDf21P&#10;+TUfih/2BZf/AGWp/wBjH/k1v4Yf9gSKoP21P+TUfih/2BZf/Zan/Yx/5Nb+GH/YEiqyD2u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8U/sN/wDJx37Tv/Yfi/8AQ7ivtavin9hv&#10;/k479p3/ALD8X/odxUAfardK/LL/AILH/wDI6fDX/rxuv/RqV+prdK/LL/gsf/yOnw1/68br/wBG&#10;pVlR3PAvhH/yTvSPpL/6Neij4R/8k70j6S/+jXorIs838Gf8nKaJ/wBjXF/6V1/QnX89ngz/AJOU&#10;0T/sa4v/AErr+hOqiTLc8N/bU/5NR+KH/YFl/wDZan/Yx/5Nb+GH/YEiqD9tT/k1H4of9gWX/wBl&#10;qf8AYx/5Nb+GH/YEiqyD2u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f2G/+Tjv2nf8AsPxf+h3F&#10;fa1fFP7Df/Jx37Tv/Yfi/wDQ7ioA+1W6V+WX/BY//kdPhr/143X/AKNSv1NbpX5Zf8Fj/wDkdPhr&#10;/wBeN1/6NSrKjueBfCP/AJJ3pH0l/wDRr0UfCP8A5J3pH0l/9GvRWRZ5v4M/5OU0T/sa4v8A0rr+&#10;hOv57PBn/Jymif8AY1xf+ldf0J1USZbnhv7an/JqPxQ/7Asv/stT/sY/8mt/DD/sCRVB+2p/yaj8&#10;UP8AsCy/+y1P+xj/AMmt/DD/ALAkVWQe1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xT+w3/ycd+0&#10;7/2H4v8A0O4r7Wr4p/Yb/wCTjv2nf+w/F/6HcVAH2q3Svyy/4LH/API6fDX/AK8br/0alfqa3Svy&#10;y/4LH/8AI6fDX/rxuv8A0alWVHc8C+Ef/JO9I+kv/o16KPhH/wAk70j6S/8Ao16KyLPN/Bn/ACcp&#10;on/Y1xf+ldf0J1/PZ4M/5OU0T/sa4v8A0rr+hOqiTLc8N/bU/wCTUfih/wBgWX/2Wp/2Mf8Ak1v4&#10;Yf8AYEiqD9tT/k1H4of9gWX/ANlqf9jH/k1v4Yf9gSKrIPa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p/Yb/wCTjv2nf+w/F/6HcV9rV8U/sN/8nHftO/8AYfi/9DuKgD7VbpX5Zf8ABY//AJHT4a/9&#10;eN1/6NSv1NbpX5Zf8Fj/APkdPhr/ANeN1/6NSrKjueBfCP8A5J3pH0l/9GvRR8I/+Sd6R9Jf/Rr0&#10;VkWeb+DP+TlNE/7GuL/0rr+hOv57PBn/ACcpon/Y1xf+ldf0J1USZbnhv7an/JqPxQ/7Asv/ALLU&#10;/wCxj/ya38MP+wJFUH7an/JqPxQ/7Asv/stT/sY/8mt/DD/sCRVZB7X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P7Df/Jx37Tv/AGH4v/Q7ivtavin9hv8A5OO/ad/7D8X/AKHcVAH2q3Svyy/4LH/8&#10;jp8Nf+vG6/8ARqV+prdK/LL/AILH/wDI6fDX/rxuv/RqVZUdzwL4R/8AJO9I+kv/AKNeij4R/wDJ&#10;O9I+kv8A6NeisizzfwZ/ycpon/Y1xf8ApXX9Cdfz2eDP+TlNE/7GuL/0rr+hOqiTLc8N/bU/5NR+&#10;KH/YFl/9lqf9jH/k1v4Yf9gSKoP21P8Ak1H4of8AYFl/9lqf9jH/AJNb+GH/AGBIqsg9r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xT+w3/wAnHftO/wDYfi/9DuK+1q+Kf2G/+Tjv&#10;2nf+w/F/6HcVAH2q3Svyy/4LH/8AI6fDX/rxuv8A0alfqa3Svyy/4LH/API6fDX/AK8br/0alWVH&#10;c8C+Ef8AyTvSPpL/AOjXoo+Ef/JO9I+kv/o16KyLPN/Bn/Jymif9jXF/6V1/QnX89ngz/k5TRP8A&#10;sa4v/Suv6E6qJMtzw39tT/k1H4of9gWX/wBlqf8AYx/5Nb+GH/YEiqD9tT/k1H4of9gWX/2Wp/2M&#10;f+TW/hh/2BIqsg9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in9hv/k479p3/sPxf+h3Ffa1fFP7&#10;Df8Aycd+07/2H4v/AEO4qAPtVulfll/wWP8A+R0+Gv8A143X/o1K/U1ulfll/wAFj/8AkdPhr/14&#10;3X/o1KsqO54F8I/+Sd6R9Jf/AEa9FHwj/wCSd6R9Jf8A0a9FZFnm/gz/AJOU0T/sa4v/AErr+hOv&#10;57PBn/Jymif9jXF/6V1/QnVRJlueG/tqf8mo/FD/ALAsv/stT/sY/wDJrfww/wCwJFUH7an/ACaj&#10;8UP+wLL/AOy1P+xj/wAmt/DD/sCRVZB7X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P7Df8Aycd+&#10;07/2H4v/AEO4r7Wr4p/Yb/5OO/ad/wCw/F/6HcVAH2q3Svyy/wCCx/8AyOnw1/68br/0alfqa3Sv&#10;yy/4LH/8jp8Nf+vG6/8ARqVZUdzwL4R/8k70j6S/+jXoo+Ef/JO9I+kv/o16KyLPN/Bn/Jymif8A&#10;Y1xf+ldf0J1/PZ4M/wCTlNE/7GuL/wBK6/oTqoky3PDf21P+TUfih/2BZf8A2Wp/2Mf+TW/hh/2B&#10;Iqg/bU/5NR+KH/YFl/8AZan/AGMf+TW/hh/2BIqsg9r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i&#10;n9hv/k479p3/ALD8X/odxX2tXxT+w3/ycd+07/2H4v8A0O4qAPtVulfll/wWP/5HT4a/9eN1/wCj&#10;Ur9TW6V+WX/BY/8A5HT4a/8AXjdf+jUqyo7ngXwj/wCSd6R9Jf8A0a9FHwj/AOSd6R9Jf/Rr0VkW&#10;eb+DP+TlNE/7GuL/ANK6/oTr+ezwZ/ycpon/AGNcX/pXX9CdVEmW54b+2p/yaj8UP+wLL/7LU/7G&#10;P/Jrfww/7AkVQftqf8mo/FD/ALAsv/stT/sY/wDJrfww/wCwJFVkHtd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U/sN/8nHftO/9h+L/ANDuK+1q+Kf2G/8Ak479p3/sPxf+h3FQB9qt0r8sv+Cx/wDy&#10;Onw1/wCvG6/9GpX6mt0r8sv+Cx//ACOnw1/68br/ANGpVlR3PAvhH/yTvSPpL/6Neij4R/8AJO9I&#10;+kv/AKNeisizzfwZ/wAnKaJ/2NcX/pXX9Cdfz2eDP+TlNE/7GuL/ANK6/oTqoky3PDf21P8Ak1H4&#10;of8AYFl/9lqf9jH/AJNb+GH/AGBIqg/bU/5NR+KH/YFl/wDZan/Yx/5Nb+GH/YEiqyD2u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f2G/8Ak479p3/sPxf+h3Ffa1fFP7Df/Jx37Tv/AGH4v/Q7ioA+&#10;1W6V+WX/AAWP/wCR0+Gv/Xjdf+jUr9TW6V+WX/BY/wD5HT4a/wDXjdf+jUqyo7ngXwj/AOSd6R9J&#10;f/Rr0UfCP/knekfSX/0a9FZFnm/gz/k5TRP+xri/9K6/oTr+ezwZ/wAnKaJ/2NcX/pXX9CdVEmW5&#10;4b+2p/yaj8UP+wLL/wCy1P8AsY/8mt/DD/sCRVB+2p/yaj8UP+wLL/7LU/7GP/Jrfww/7AkVWQe1&#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4p/Yb/AOTjv2nf+w/F/wCh3Ffa1fFP&#10;7Df/ACcd+07/ANh+L/0O4qAPtVulfll/wWP/AOR0+Gv/AF43X/o1K/U1ulfll/wWP/5HT4a/9eN1&#10;/wCjUqyo7ngXwj/5J3pH0l/9GvRR8I/+Sd6R9Jf/AEa9FZFnm/gz/k5TRP8Asa4v/Suv6E6/ns8G&#10;f8nKaJ/2NcX/AKV1/QnVRJlueG/tqf8AJqPxQ/7Asv8A7LU/7GP/ACa38MP+wJFUH7an/JqPxQ/7&#10;Asv/ALLU/wCxj/ya38MP+wJFVkHtd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U/sN/8AJx37Tv8A&#10;2H4v/Q7ivtavin9hv/k479p3/sPxf+h3FQB9qt0r8sv+Cx//ACOnw1/68br/ANGpX6mt0r8sv+Cx&#10;/wDyOnw1/wCvG6/9GpVlR3PAvhH/AMk70j6S/wDo16KPhH/yTvSPpL/6NeisizzfwZ/ycpon/Y1x&#10;f+ldf0J1/PZ4M/5OU0T/ALGuL/0rr+hOqiTLc8N/bU/5NR+KH/YFl/8AZan/AGMf+TW/hh/2BIqg&#10;/bU/5NR+KH/YFl/9lqf9jH/k1v4Yf9gSKrIPa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p/Yb/5&#10;OO/ad/7D8X/odxX2tXxT+w3/AMnHftO/9h+L/wBDuKgD7VbpX5Zf8Fj/APkdPhr/ANeN1/6NSv1N&#10;bpX5Zf8ABY//AJHT4a/9eN1/6NSrKjueBfCP/knekfSX/wBGvRR8I/8AknekfSX/ANGvRWRZ5v4M&#10;/wCTlNE/7GuL/wBK6/oTr+ezwZ/ycpon/Y1xf+ldf0J1USZbnhv7an/JqPxQ/wCwLL/7LU/7GP8A&#10;ya38MP8AsCRVB+2p/wAmo/FD/sCy/wDstT/sY/8AJrfww/7AkVWQe1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xT+w3/AMnHftO/9h+L/wBDuK+1q+Kf2G/+Tjv2nf8AsPxf+h3FQB9qt0r8sv8Agsf/&#10;AMjp8Nf+vG6/9GpX6mt0r8sv+Cx//I6fDX/rxuv/AEalWVHc8C+Ef/JO9I+kv/o16KPhH/yTvSPp&#10;L/6NeisizzfwZ/ycpon/AGNcX/pXX9Cdfz2eDP8Ak5TRP+xri/8ASuv6E6qJMtzw39tT/k1H4of9&#10;gWX/ANlqf9jH/k1v4Yf9gSKoP21P+TUfih/2BZf/AGWp/wBjH/k1v4Yf9gSKrIPa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p/Yb/5OO/ad/wCw/F/6HcV9rV8U/sN/8nHftO/9h+L/ANDuKgD7VbpX&#10;5Zf8Fj/+R0+Gv/Xjdf8Ao1K/U1ulfll/wWP/AOR0+Gv/AF43X/o1KsqO54F8I/8AknekfSX/ANGv&#10;RR8I/wDknekfSX/0a9FZFnm/gz/k5TRP+xri/wDSuv6E6/ns8Gf8nKaJ/wBjXF/6V1/QnVRJlueG&#10;/tqf8mo/FD/sCy/+y1P+xj/ya38MP+wJFUH7an/JqPxQ/wCwLL/7LU/7GP8Aya38MP8AsCRVZB7X&#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in9hv/AJOO/ad/7D8X/odxX2tXxT+w&#10;3/ycd+07/wBh+L/0O4qAPtVulfll/wAFj/8AkdPhr/143X/o1K/U1ulfll/wWP8A+R0+Gv8A143X&#10;/o1KsqO54F8I/wDknekfSX/0a9FHwj/5J3pH0l/9GvRWRZ5v4M/5OU0T/sa4v/Suv6E6/ns8Gf8A&#10;Jymif9jXF/6V1/QnVRJlueG/tqf8mo/FD/sCy/8AstT/ALGP/Jrfww/7AkVQftqf8mo/FD/sCy/+&#10;y1P+xj/ya38MP+wJFVkHt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U/sN/8nHftO/8AYfi/9DuK&#10;+1q+Kf2G/wDk479p3/sPxf8AodxUAfardK/LL/gsf/yOnw1/68br/wBGpX6mt0r8sv8Agsf/AMjp&#10;8Nf+vG6/9GpVlR3PAvhH/wAk70j6S/8Ao16KPhH/AMk70j6S/wDo16KyLPN/Bn/Jymif9jXF/wCl&#10;df0J1/PZ4M/5OU0T/sa4v/Suv6E6qJMtzw39tT/k1H4of9gWX/2Wp/2Mf+TW/hh/2BIqg/bU/wCT&#10;Ufih/wBgWX/2Wp/2Mf8Ak1v4Yf8AYEiqyD2u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f2G/wDk&#10;479p3/sPxf8AodxX2tXxT+w3/wAnHftO/wDYfi/9DuKgD7VbpX5Zf8Fj/wDkdPhr/wBeN1/6NSv1&#10;NbpX5Zf8Fj/+R0+Gv/Xjdf8Ao1KsqO54F8I/+Sd6R9Jf/Rr0UfCP/knekfSX/wBGvRWRZ5v4M/5O&#10;U0T/ALGuL/0rr+hOv57PBn/Jymif9jXF/wCldf0J1USZbnhv7an/ACaj8UP+wLL/AOy1P+xj/wAm&#10;t/DD/sCRVB+2p/yaj8UP+wLL/wCy1P8AsY/8mt/DD/sCRVZB7X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P7Df/ACcd+07/ANh+L/0O4r7Wr4p/Yb/5OO/ad/7D8X/odxUAfardK/LL/gsf/wAjp8Nf&#10;+vG6/wDRqV+prdK/LL/gsf8A8jp8Nf8Arxuv/RqVZUdzwL4R/wDJO9I+kv8A6Neij4R/8k70j6S/&#10;+jXorIs838Gf8nKaJ/2NcX/pXX9Cdfz2eDP+TlNE/wCxri/9K6/oTqoky3PDf21P+TUfih/2BZf/&#10;AGWp/wBjH/k1v4Yf9gSKoP21P+TUfih/2BZf/Zan/Yx/5Nb+GH/YEiqyD2u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f2G/+Tjv2nf+w/F/6HcV9rV8U/sN/wDJx37Tv/Yfi/8AQ7ioA+1W6V+WX/BY&#10;/wD5HT4a/wDXjdf+jUr9TW6V+WX/AAWP/wCR0+Gv/Xjdf+jUqyo7ngXwj/5J3pH0l/8ARr0UfCP/&#10;AJJ3pH0l/wDRr0VkWeb+DP8Ak5TRP+xri/8ASuv6E6/ns8Gf8nKaJ/2NcX/pXX9CdVEmW54b+2p/&#10;yaj8UP8AsCy/+y1P+xj/AMmt/DD/ALAkVQftqf8AJqPxQ/7Asv8A7LU/7GP/ACa38MP+wJFVkHt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f2G/+Tjv2nf8AsPxf+h3Ffa1fFP7Df/Jx&#10;37Tv/Yfi/wDQ7ioA+1W6V+WX/BY//kdPhr/143X/AKNSv1NbpX5Zf8Fj/wDkdPhr/wBeN1/6NSrK&#10;jueBfCP/AJJ3pH0l/wDRr0UfCP8A5J3pH0l/9GvRWRZ5v4M/5OU0T/sa4v8A0rr+hOv57PBn/Jym&#10;if8AY1xf+ldf0J1USZbnhv7an/JqPxQ/7Asv/stT/sY/8mt/DD/sCRVB+2p/yaj8UP8AsCy/+y1P&#10;+xj/AMmt/DD/ALAkVWQe1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">
                <v:group id="Group 1" o:spid="_x0000_s1028" style="position:absolute;left:22658;width:61603;height:75600" coordorigin=",-476" coordsize="61602,88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 o:spid="_x0000_s1029" style="position:absolute;top:-476;width:61602;height:88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5D090F" w:rsidRDefault="005D090F">
                          <w:pPr>
                            <w:spacing w:after="0" w:line="240"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 o:spid="_x0000_s1030" type="#_x0000_t75" style="position:absolute;top:-476;width:61537;height:883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">
                    <v:imagedata r:id="rId12" o:title=""/>
                  </v:shape>
                  <v:rect id="Rectangle 3" o:spid="_x0000_s1031" style="position:absolute;left:15904;top:1805;width:3766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5D090F" w:rsidRDefault="005D090F">
                          <w:pPr>
                            <w:spacing w:after="160" w:line="258" w:lineRule="auto"/>
                            <w:ind w:left="0" w:right="0" w:firstLine="0"/>
                            <w:jc w:val="left"/>
                          </w:pPr>
                          <w:r>
                            <w:rPr>
                              <w:b/>
                              <w:sz w:val="28"/>
                            </w:rPr>
                            <w:t>TRƯỜNG ĐẠI HỌC SÀI GÒN</w:t>
                          </w:r>
                        </w:p>
                      </w:txbxContent>
                    </v:textbox>
                  </v:rect>
                  <v:rect id="Rectangle 4" o:spid="_x0000_s1032" style="position:absolute;left:44222;top:14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5D090F" w:rsidRDefault="005D090F">
                          <w:pPr>
                            <w:spacing w:after="160" w:line="258" w:lineRule="auto"/>
                            <w:ind w:left="0" w:right="0" w:firstLine="0"/>
                            <w:jc w:val="left"/>
                          </w:pPr>
                          <w:r>
                            <w:rPr>
                              <w:sz w:val="28"/>
                            </w:rPr>
                            <w:t xml:space="preserve"> </w:t>
                          </w:r>
                        </w:p>
                      </w:txbxContent>
                    </v:textbox>
                  </v:rect>
                  <v:rect id="Rectangle 5" o:spid="_x0000_s1033" style="position:absolute;left:18642;top:4017;width:3347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5D090F" w:rsidRDefault="005D090F">
                          <w:pPr>
                            <w:spacing w:after="160" w:line="258" w:lineRule="auto"/>
                            <w:ind w:left="0" w:right="0" w:firstLine="0"/>
                            <w:jc w:val="left"/>
                          </w:pPr>
                          <w:r>
                            <w:rPr>
                              <w:b/>
                              <w:sz w:val="28"/>
                            </w:rPr>
                            <w:t>KHOA CÔNG NGHỆ THÔNG TIN</w:t>
                          </w:r>
                        </w:p>
                      </w:txbxContent>
                    </v:textbox>
                  </v:rect>
                  <v:rect id="Rectangle 6" o:spid="_x0000_s1034" style="position:absolute;left:37029;top:363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5D090F" w:rsidRDefault="005D090F">
                          <w:pPr>
                            <w:spacing w:after="160" w:line="258" w:lineRule="auto"/>
                            <w:ind w:left="0" w:right="0" w:firstLine="0"/>
                            <w:jc w:val="left"/>
                          </w:pPr>
                          <w:r>
                            <w:rPr>
                              <w:sz w:val="28"/>
                            </w:rPr>
                            <w:t xml:space="preserve"> </w:t>
                          </w:r>
                        </w:p>
                      </w:txbxContent>
                    </v:textbox>
                  </v:rect>
                  <v:rect id="Rectangle 7" o:spid="_x0000_s1035" style="position:absolute;left:37593;top:1887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5D090F" w:rsidRDefault="005D090F">
                          <w:pPr>
                            <w:spacing w:after="160" w:line="258" w:lineRule="auto"/>
                            <w:ind w:left="0" w:right="0" w:firstLine="0"/>
                            <w:jc w:val="left"/>
                          </w:pPr>
                          <w:r>
                            <w:rPr>
                              <w:sz w:val="28"/>
                            </w:rPr>
                            <w:t xml:space="preserve"> </w:t>
                          </w:r>
                        </w:p>
                      </w:txbxContent>
                    </v:textbox>
                  </v:rect>
                  <v:rect id="Rectangle 8" o:spid="_x0000_s1036" style="position:absolute;left:30077;top:206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5D090F" w:rsidRDefault="005D090F">
                          <w:pPr>
                            <w:spacing w:after="160" w:line="258" w:lineRule="auto"/>
                            <w:ind w:left="0" w:right="0" w:firstLine="0"/>
                            <w:jc w:val="left"/>
                          </w:pPr>
                          <w:r>
                            <w:rPr>
                              <w:sz w:val="22"/>
                            </w:rPr>
                            <w:t xml:space="preserve"> </w:t>
                          </w:r>
                        </w:p>
                      </w:txbxContent>
                    </v:textbox>
                  </v:rect>
                  <v:rect id="Rectangle 9" o:spid="_x0000_s1037" style="position:absolute;left:20963;top:23009;width:2421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5D090F" w:rsidRDefault="005D090F">
                          <w:pPr>
                            <w:spacing w:after="160" w:line="258" w:lineRule="auto"/>
                            <w:ind w:left="0" w:right="0" w:firstLine="0"/>
                            <w:jc w:val="left"/>
                          </w:pPr>
                        </w:p>
                      </w:txbxContent>
                    </v:textbox>
                  </v:rect>
                  <v:rect id="Rectangle 10" o:spid="_x0000_s1038" style="position:absolute;left:39162;top:22465;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11" o:spid="_x0000_s1039" style="position:absolute;left:30077;top:25569;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5D090F" w:rsidRDefault="005D090F">
                          <w:pPr>
                            <w:spacing w:after="160" w:line="258" w:lineRule="auto"/>
                            <w:ind w:left="0" w:right="0" w:firstLine="0"/>
                            <w:jc w:val="left"/>
                          </w:pPr>
                          <w:r>
                            <w:rPr>
                              <w:sz w:val="30"/>
                            </w:rPr>
                            <w:t xml:space="preserve"> </w:t>
                          </w:r>
                        </w:p>
                      </w:txbxContent>
                    </v:textbox>
                  </v:rect>
                  <v:rect id="Rectangle 12" o:spid="_x0000_s1040" style="position:absolute;left:30260;top:27985;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13" o:spid="_x0000_s1041" style="position:absolute;left:30260;top:3114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14" o:spid="_x0000_s1042" style="position:absolute;left:16803;top:34839;width:2694;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5D090F" w:rsidRDefault="005D090F">
                          <w:pPr>
                            <w:spacing w:after="160" w:line="258" w:lineRule="auto"/>
                            <w:ind w:left="0" w:right="0" w:firstLine="0"/>
                            <w:jc w:val="left"/>
                          </w:pPr>
                        </w:p>
                      </w:txbxContent>
                    </v:textbox>
                  </v:rect>
                  <v:rect id="Rectangle 15" o:spid="_x0000_s1043" style="position:absolute;left:9226;top:23853;width:44898;height:1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5D090F" w:rsidRDefault="005D090F">
                          <w:pPr>
                            <w:spacing w:after="160" w:line="258" w:lineRule="auto"/>
                            <w:ind w:left="0" w:right="0" w:firstLine="0"/>
                            <w:jc w:val="center"/>
                            <w:rPr>
                              <w:color w:val="FF0000"/>
                              <w:sz w:val="36"/>
                            </w:rPr>
                          </w:pPr>
                          <w:r>
                            <w:rPr>
                              <w:color w:val="FF0000"/>
                              <w:sz w:val="36"/>
                            </w:rPr>
                            <w:t xml:space="preserve">BÁO CÁO PHÂN TÍCH THIẾT KẾ </w:t>
                          </w:r>
                        </w:p>
                        <w:p w:rsidR="005D090F" w:rsidRDefault="005D090F" w:rsidP="00DD34CF">
                          <w:pPr>
                            <w:spacing w:after="160" w:line="258" w:lineRule="auto"/>
                            <w:ind w:left="0" w:right="0" w:firstLine="0"/>
                            <w:jc w:val="center"/>
                            <w:rPr>
                              <w:color w:val="FF0000"/>
                              <w:sz w:val="36"/>
                            </w:rPr>
                          </w:pPr>
                          <w:r>
                            <w:rPr>
                              <w:color w:val="FF0000"/>
                              <w:sz w:val="36"/>
                            </w:rPr>
                            <w:t>HƯỚNG ĐỐI TƯỢNG</w:t>
                          </w:r>
                        </w:p>
                        <w:p w:rsidR="005D090F" w:rsidRDefault="005D090F">
                          <w:pPr>
                            <w:spacing w:after="160" w:line="258" w:lineRule="auto"/>
                            <w:ind w:left="0" w:right="0" w:firstLine="0"/>
                            <w:jc w:val="center"/>
                            <w:rPr>
                              <w:color w:val="FF0000"/>
                              <w:sz w:val="48"/>
                            </w:rPr>
                          </w:pPr>
                          <w:r>
                            <w:rPr>
                              <w:color w:val="FF0000"/>
                              <w:sz w:val="48"/>
                            </w:rPr>
                            <w:t xml:space="preserve">QUẢN LÝ CỬA HÀNG </w:t>
                          </w:r>
                        </w:p>
                        <w:p w:rsidR="005D090F" w:rsidRDefault="005D090F">
                          <w:pPr>
                            <w:spacing w:after="160" w:line="258" w:lineRule="auto"/>
                            <w:ind w:left="0" w:right="0" w:firstLine="0"/>
                            <w:jc w:val="center"/>
                          </w:pPr>
                          <w:r>
                            <w:rPr>
                              <w:color w:val="FF0000"/>
                              <w:sz w:val="48"/>
                            </w:rPr>
                            <w:t>BÁN THỨC ĂN NHANH</w:t>
                          </w:r>
                        </w:p>
                        <w:p w:rsidR="005D090F" w:rsidRDefault="005D090F">
                          <w:pPr>
                            <w:spacing w:after="160" w:line="258" w:lineRule="auto"/>
                            <w:ind w:left="0" w:right="0" w:firstLine="0"/>
                            <w:jc w:val="left"/>
                          </w:pPr>
                        </w:p>
                      </w:txbxContent>
                    </v:textbox>
                  </v:rect>
                  <v:rect id="Rectangle 16" o:spid="_x0000_s1044" style="position:absolute;left:43750;top:34839;width:2633;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5D090F" w:rsidRDefault="005D090F">
                          <w:pPr>
                            <w:spacing w:after="160" w:line="258" w:lineRule="auto"/>
                            <w:ind w:left="0" w:right="0" w:firstLine="0"/>
                            <w:jc w:val="left"/>
                          </w:pPr>
                        </w:p>
                      </w:txbxContent>
                    </v:textbox>
                  </v:rect>
                  <v:rect id="Rectangle 18" o:spid="_x0000_s1045" style="position:absolute;left:45716;top:34295;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19" o:spid="_x0000_s1046" style="position:absolute;left:46356;top:34295;width:7971;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20" o:spid="_x0000_s1047" style="position:absolute;left:52349;top:34295;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21" o:spid="_x0000_s1048" style="position:absolute;left:53126;top:37434;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40"/>
                            </w:rPr>
                            <w:t xml:space="preserve"> </w:t>
                          </w:r>
                        </w:p>
                      </w:txbxContent>
                    </v:textbox>
                  </v:rect>
                  <v:rect id="Rectangle 22" o:spid="_x0000_s1049" style="position:absolute;left:30260;top:40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5D090F" w:rsidRDefault="005D090F">
                          <w:pPr>
                            <w:spacing w:after="160" w:line="258" w:lineRule="auto"/>
                            <w:ind w:left="0" w:right="0" w:firstLine="0"/>
                            <w:jc w:val="left"/>
                          </w:pPr>
                          <w:r>
                            <w:rPr>
                              <w:sz w:val="22"/>
                            </w:rPr>
                            <w:t xml:space="preserve"> </w:t>
                          </w:r>
                        </w:p>
                      </w:txbxContent>
                    </v:textbox>
                  </v:rect>
                  <v:rect id="Rectangle 23" o:spid="_x0000_s1050" style="position:absolute;left:30260;top:422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sz w:val="22"/>
                            </w:rPr>
                            <w:t xml:space="preserve"> </w:t>
                          </w:r>
                        </w:p>
                      </w:txbxContent>
                    </v:textbox>
                  </v:rect>
                  <v:rect id="Rectangle 24" o:spid="_x0000_s1051" style="position:absolute;left:40153;top:439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sz w:val="22"/>
                            </w:rPr>
                            <w:t xml:space="preserve"> </w:t>
                          </w:r>
                        </w:p>
                      </w:txbxContent>
                    </v:textbox>
                  </v:rect>
                  <v:rect id="Rectangle 25" o:spid="_x0000_s1052" style="position:absolute;left:40153;top:45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sz w:val="22"/>
                            </w:rPr>
                            <w:t xml:space="preserve"> </w:t>
                          </w:r>
                        </w:p>
                      </w:txbxContent>
                    </v:textbox>
                  </v:rect>
                  <v:rect id="Rectangle 26" o:spid="_x0000_s1053" style="position:absolute;left:24164;top:53163;width:95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 xml:space="preserve">Nhóm 15:  </w:t>
                          </w:r>
                        </w:p>
                      </w:txbxContent>
                    </v:textbox>
                  </v:rect>
                  <v:rect id="Rectangle 27" o:spid="_x0000_s1054" style="position:absolute;left:31007;top:531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 xml:space="preserve"> </w:t>
                          </w:r>
                        </w:p>
                      </w:txbxContent>
                    </v:textbox>
                  </v:rect>
                  <v:rect id="Rectangle 28" o:spid="_x0000_s1055" style="position:absolute;left:23783;top:55714;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5D090F" w:rsidRDefault="005D090F">
                          <w:pPr>
                            <w:spacing w:after="160" w:line="258" w:lineRule="auto"/>
                            <w:ind w:left="0" w:right="0" w:firstLine="0"/>
                            <w:jc w:val="left"/>
                          </w:pPr>
                          <w:r>
                            <w:rPr>
                              <w:sz w:val="32"/>
                            </w:rPr>
                            <w:t>-</w:t>
                          </w:r>
                        </w:p>
                      </w:txbxContent>
                    </v:textbox>
                  </v:rect>
                  <v:rect id="Rectangle 29" o:spid="_x0000_s1056" style="position:absolute;left:24453;top:5568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5D090F" w:rsidRDefault="005D090F">
                          <w:pPr>
                            <w:spacing w:after="160" w:line="258" w:lineRule="auto"/>
                            <w:ind w:left="0" w:right="0" w:firstLine="0"/>
                            <w:jc w:val="left"/>
                          </w:pPr>
                          <w:r>
                            <w:rPr>
                              <w:rFonts w:ascii="Arial" w:eastAsia="Arial" w:hAnsi="Arial" w:cs="Arial"/>
                              <w:sz w:val="32"/>
                            </w:rPr>
                            <w:t xml:space="preserve"> </w:t>
                          </w:r>
                        </w:p>
                      </w:txbxContent>
                    </v:textbox>
                  </v:rect>
                  <v:rect id="Rectangle 30" o:spid="_x0000_s1057" style="position:absolute;left:25581;top:56147;width:2046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5D090F" w:rsidRDefault="005D090F">
                          <w:pPr>
                            <w:spacing w:after="160" w:line="258" w:lineRule="auto"/>
                            <w:ind w:left="0" w:right="0" w:firstLine="0"/>
                            <w:jc w:val="left"/>
                          </w:pPr>
                          <w:r>
                            <w:rPr>
                              <w:b/>
                              <w:sz w:val="32"/>
                            </w:rPr>
                            <w:t xml:space="preserve">Nguyễn Tiến Thịnh </w:t>
                          </w:r>
                        </w:p>
                      </w:txbxContent>
                    </v:textbox>
                  </v:rect>
                  <v:rect id="Rectangle 31" o:spid="_x0000_s1058" style="position:absolute;left:43372;top:56442;width:134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w:t>
                          </w:r>
                        </w:p>
                      </w:txbxContent>
                    </v:textbox>
                  </v:rect>
                  <v:rect id="Rectangle 171008" o:spid="_x0000_s1059" style="position:absolute;left:42012;top:557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 xml:space="preserve"> </w:t>
                          </w:r>
                        </w:p>
                      </w:txbxContent>
                    </v:textbox>
                  </v:rect>
                  <v:rect id="Rectangle 171009" o:spid="_x0000_s1060" style="position:absolute;left:45204;top:56399;width:1080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3117410248</w:t>
                          </w:r>
                        </w:p>
                      </w:txbxContent>
                    </v:textbox>
                  </v:rect>
                  <v:rect id="Rectangle 171010" o:spid="_x0000_s1061" style="position:absolute;left:50642;top:557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 xml:space="preserve"> </w:t>
                          </w:r>
                        </w:p>
                      </w:txbxContent>
                    </v:textbox>
                  </v:rect>
                  <v:rect id="Rectangle 171011" o:spid="_x0000_s1062" style="position:absolute;left:23783;top:58242;width:1012;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" filled="f" stroked="f">
                    <v:textbox inset="0,0,0,0">
                      <w:txbxContent>
                        <w:p w:rsidR="005D090F" w:rsidRDefault="005D090F">
                          <w:pPr>
                            <w:spacing w:after="160" w:line="258" w:lineRule="auto"/>
                            <w:ind w:left="0" w:right="0" w:firstLine="0"/>
                            <w:jc w:val="left"/>
                          </w:pPr>
                          <w:r>
                            <w:rPr>
                              <w:sz w:val="36"/>
                            </w:rPr>
                            <w:t>-</w:t>
                          </w:r>
                        </w:p>
                      </w:txbxContent>
                    </v:textbox>
                  </v:rect>
                  <v:rect id="Rectangle 171012" o:spid="_x0000_s1063" style="position:absolute;left:24545;top:58210;width:845;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" filled="f" stroked="f">
                    <v:textbox inset="0,0,0,0">
                      <w:txbxContent>
                        <w:p w:rsidR="005D090F" w:rsidRDefault="005D090F">
                          <w:pPr>
                            <w:spacing w:after="160" w:line="258" w:lineRule="auto"/>
                            <w:ind w:left="0" w:right="0" w:firstLine="0"/>
                            <w:jc w:val="left"/>
                          </w:pPr>
                          <w:r>
                            <w:rPr>
                              <w:rFonts w:ascii="Arial" w:eastAsia="Arial" w:hAnsi="Arial" w:cs="Arial"/>
                              <w:sz w:val="36"/>
                            </w:rPr>
                            <w:t xml:space="preserve"> </w:t>
                          </w:r>
                        </w:p>
                      </w:txbxContent>
                    </v:textbox>
                  </v:rect>
                  <v:rect id="Rectangle 171013" o:spid="_x0000_s1064" style="position:absolute;left:25962;top:58594;width:302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Nguyễn Phú Đạt</w:t>
                          </w:r>
                        </w:p>
                      </w:txbxContent>
                    </v:textbox>
                  </v:rect>
                  <v:rect id="Rectangle 171014" o:spid="_x0000_s1065" style="position:absolute;left:43372;top:58833;width:13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w:t>
                          </w:r>
                        </w:p>
                      </w:txbxContent>
                    </v:textbox>
                  </v:rect>
                  <v:rect id="Rectangle 171015" o:spid="_x0000_s1066" style="position:absolute;left:49389;top:58472;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2"/>
                            </w:rPr>
                            <w:t xml:space="preserve"> </w:t>
                          </w:r>
                        </w:p>
                      </w:txbxContent>
                    </v:textbox>
                  </v:rect>
                  <v:rect id="Rectangle 171016" o:spid="_x0000_s1067" style="position:absolute;left:45277;top:58781;width:1295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3117410046</w:t>
                          </w:r>
                        </w:p>
                      </w:txbxContent>
                    </v:textbox>
                  </v:rect>
                  <v:rect id="Rectangle 171017" o:spid="_x0000_s1068" style="position:absolute;left:56007;top:58472;width:270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" filled="f" stroked="f">
                    <v:textbox inset="0,0,0,0">
                      <w:txbxContent>
                        <w:p w:rsidR="005D090F" w:rsidRDefault="005D090F">
                          <w:pPr>
                            <w:spacing w:after="160" w:line="258" w:lineRule="auto"/>
                            <w:ind w:left="0" w:right="0" w:firstLine="0"/>
                            <w:jc w:val="left"/>
                          </w:pPr>
                        </w:p>
                      </w:txbxContent>
                    </v:textbox>
                  </v:rect>
                  <v:rect id="Rectangle 171018" o:spid="_x0000_s1069" style="position:absolute;left:58033;top:58242;width:76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6"/>
                            </w:rPr>
                            <w:t xml:space="preserve"> </w:t>
                          </w:r>
                        </w:p>
                      </w:txbxContent>
                    </v:textbox>
                  </v:rect>
                  <v:rect id="Rectangle 171019" o:spid="_x0000_s1070" style="position:absolute;left:23744;top:66512;width:966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 xml:space="preserve">GVHD: </w:t>
                          </w:r>
                        </w:p>
                      </w:txbxContent>
                    </v:textbox>
                  </v:rect>
                  <v:rect id="Rectangle 171021" o:spid="_x0000_s1071" style="position:absolute;left:31106;top:66607;width:616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" filled="f" stroked="f">
                    <v:textbox inset="0,0,0,0">
                      <w:txbxContent>
                        <w:p w:rsidR="005D090F" w:rsidRDefault="005D090F">
                          <w:pPr>
                            <w:spacing w:after="160" w:line="258" w:lineRule="auto"/>
                            <w:ind w:left="0" w:right="0" w:firstLine="0"/>
                            <w:jc w:val="left"/>
                          </w:pPr>
                          <w:r>
                            <w:rPr>
                              <w:b/>
                              <w:sz w:val="32"/>
                            </w:rPr>
                            <w:t xml:space="preserve">ThS. </w:t>
                          </w:r>
                        </w:p>
                      </w:txbxContent>
                    </v:textbox>
                  </v:rect>
                  <v:rect id="Rectangle 171022" o:spid="_x0000_s1072" style="position:absolute;left:36394;top:66332;width:2520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" filled="f" stroked="f">
                    <v:textbox inset="0,0,0,0">
                      <w:txbxContent>
                        <w:p w:rsidR="005D090F" w:rsidRDefault="005D090F">
                          <w:pPr>
                            <w:spacing w:after="160" w:line="258" w:lineRule="auto"/>
                            <w:ind w:left="0" w:right="0" w:firstLine="0"/>
                            <w:jc w:val="left"/>
                          </w:pPr>
                          <w:r>
                            <w:rPr>
                              <w:b/>
                              <w:sz w:val="32"/>
                            </w:rPr>
                            <w:t>Nguyễn Hoàng Phong</w:t>
                          </w:r>
                        </w:p>
                      </w:txbxContent>
                    </v:textbox>
                  </v:rect>
                  <v:rect id="Rectangle 171023" o:spid="_x0000_s1073" style="position:absolute;left:54681;top:6098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2"/>
                            </w:rPr>
                            <w:t xml:space="preserve"> </w:t>
                          </w:r>
                        </w:p>
                      </w:txbxContent>
                    </v:textbox>
                  </v:rect>
                  <v:rect id="Rectangle 171024" o:spid="_x0000_s1074" style="position:absolute;left:23783;top:6351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6"/>
                            </w:rPr>
                            <w:t xml:space="preserve"> </w:t>
                          </w:r>
                        </w:p>
                      </w:txbxContent>
                    </v:textbox>
                  </v:rect>
                  <v:rect id="Rectangle 171025" o:spid="_x0000_s1075" style="position:absolute;left:22335;top:663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36"/>
                            </w:rPr>
                            <w:t xml:space="preserve"> </w:t>
                          </w:r>
                        </w:p>
                      </w:txbxContent>
                    </v:textbox>
                  </v:rect>
                  <v:rect id="Rectangle 171026" o:spid="_x0000_s1076" style="position:absolute;left:30077;top:691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22"/>
                            </w:rPr>
                            <w:t xml:space="preserve"> </w:t>
                          </w:r>
                        </w:p>
                      </w:txbxContent>
                    </v:textbox>
                  </v:rect>
                  <v:rect id="Rectangle 171027" o:spid="_x0000_s1077" style="position:absolute;left:30077;top:708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22"/>
                            </w:rPr>
                            <w:t xml:space="preserve"> </w:t>
                          </w:r>
                        </w:p>
                      </w:txbxContent>
                    </v:textbox>
                  </v:rect>
                  <v:rect id="Rectangle 171028" o:spid="_x0000_s1078" style="position:absolute;left:30077;top:726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22"/>
                            </w:rPr>
                            <w:t xml:space="preserve"> </w:t>
                          </w:r>
                        </w:p>
                      </w:txbxContent>
                    </v:textbox>
                  </v:rect>
                  <v:rect id="Rectangle 171029" o:spid="_x0000_s1079" style="position:absolute;left:22213;top:80700;width:2132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sz w:val="28"/>
                            </w:rPr>
                            <w:t>TP Hồ Chí Minh, 12/2019</w:t>
                          </w:r>
                        </w:p>
                      </w:txbxContent>
                    </v:textbox>
                  </v:rect>
                  <v:rect id="Rectangle 171030" o:spid="_x0000_s1080" style="position:absolute;left:38248;top:8031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28"/>
                            </w:rPr>
                            <w:t xml:space="preserve"> </w:t>
                          </w:r>
                        </w:p>
                      </w:txbxContent>
                    </v:textbox>
                  </v:rect>
                  <v:rect id="Rectangle 171031" o:spid="_x0000_s1081" style="position:absolute;left:17763;top:835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sz w:val="36"/>
                            </w:rPr>
                            <w:t xml:space="preserve"> </w:t>
                          </w:r>
                        </w:p>
                      </w:txbxContent>
                    </v:textbox>
                  </v:rect>
                </v:group>
                <w10:anchorlock/>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2438400</wp:posOffset>
                </wp:positionH>
                <wp:positionV relativeFrom="paragraph">
                  <wp:posOffset>6172200</wp:posOffset>
                </wp:positionV>
                <wp:extent cx="161925" cy="250190"/>
                <wp:effectExtent l="0" t="0" r="0" b="0"/>
                <wp:wrapNone/>
                <wp:docPr id="171033" name="Rectangle 171033"/>
                <wp:cNvGraphicFramePr/>
                <a:graphic xmlns:a="http://schemas.openxmlformats.org/drawingml/2006/main">
                  <a:graphicData uri="http://schemas.microsoft.com/office/word/2010/wordprocessingShape">
                    <wps:wsp>
                      <wps:cNvSpPr/>
                      <wps:spPr>
                        <a:xfrm>
                          <a:off x="5269800" y="3659562"/>
                          <a:ext cx="152400" cy="240877"/>
                        </a:xfrm>
                        <a:prstGeom prst="rect">
                          <a:avLst/>
                        </a:prstGeom>
                        <a:noFill/>
                        <a:ln>
                          <a:noFill/>
                        </a:ln>
                      </wps:spPr>
                      <wps:txbx>
                        <w:txbxContent>
                          <w:p w:rsidR="005D090F" w:rsidRDefault="005D090F">
                            <w:pPr>
                              <w:spacing w:after="160" w:line="258" w:lineRule="auto"/>
                              <w:ind w:left="0" w:right="0" w:firstLine="0"/>
                              <w:jc w:val="left"/>
                            </w:pPr>
                            <w:r>
                              <w:rPr>
                                <w:sz w:val="32"/>
                              </w:rPr>
                              <w:t>-</w:t>
                            </w:r>
                          </w:p>
                        </w:txbxContent>
                      </wps:txbx>
                      <wps:bodyPr spcFirstLastPara="1" wrap="square" lIns="0" tIns="0" rIns="0" bIns="0" anchor="t" anchorCtr="0">
                        <a:noAutofit/>
                      </wps:bodyPr>
                    </wps:wsp>
                  </a:graphicData>
                </a:graphic>
              </wp:anchor>
            </w:drawing>
          </mc:Choice>
          <mc:Fallback>
            <w:pict>
              <v:rect id="Rectangle 171033" o:spid="_x0000_s1082" style="position:absolute;left:0;text-align:left;margin-left:192pt;margin-top:486pt;width:12.75pt;height:19.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" filled="f" stroked="f">
                <v:textbox inset="0,0,0,0">
                  <w:txbxContent>
                    <w:p w:rsidR="005D090F" w:rsidRDefault="005D090F">
                      <w:pPr>
                        <w:spacing w:after="160" w:line="258" w:lineRule="auto"/>
                        <w:ind w:left="0" w:right="0" w:firstLine="0"/>
                        <w:jc w:val="left"/>
                      </w:pPr>
                      <w:r>
                        <w:rPr>
                          <w:sz w:val="32"/>
                        </w:rPr>
                        <w:t>-</w:t>
                      </w:r>
                    </w:p>
                  </w:txbxContent>
                </v:textbox>
              </v:rect>
            </w:pict>
          </mc:Fallback>
        </mc:AlternateContent>
      </w:r>
      <w:sdt>
        <w:sdtPr>
          <w:tag w:val="goog_rdk_0"/>
          <w:id w:val="1678767652"/>
        </w:sdtPr>
        <w:sdtContent/>
      </w:sdt>
    </w:p>
    <w:p w:rsidR="002A3D4D" w:rsidRDefault="0064284C">
      <w:pPr>
        <w:spacing w:after="0" w:line="259" w:lineRule="auto"/>
        <w:ind w:left="0" w:right="0" w:firstLine="0"/>
        <w:jc w:val="left"/>
      </w:pPr>
      <w:r>
        <w:rPr>
          <w:b/>
        </w:rPr>
        <w:lastRenderedPageBreak/>
        <w:tab/>
        <w:t xml:space="preserve"> </w:t>
      </w:r>
    </w:p>
    <w:p w:rsidR="002A3D4D" w:rsidRDefault="0064284C">
      <w:pPr>
        <w:spacing w:after="0" w:line="259" w:lineRule="auto"/>
        <w:ind w:left="10" w:right="647"/>
        <w:jc w:val="center"/>
      </w:pPr>
      <w:r>
        <w:rPr>
          <w:b/>
          <w:sz w:val="36"/>
          <w:szCs w:val="36"/>
        </w:rPr>
        <w:t xml:space="preserve">LỜI MỞ ĐẦU </w:t>
      </w:r>
    </w:p>
    <w:p w:rsidR="002A3D4D" w:rsidRDefault="0064284C">
      <w:pPr>
        <w:spacing w:after="318" w:line="259" w:lineRule="auto"/>
        <w:ind w:left="0" w:right="626" w:firstLine="0"/>
        <w:jc w:val="center"/>
      </w:pPr>
      <w:r>
        <w:rPr>
          <w:b/>
          <w:sz w:val="10"/>
          <w:szCs w:val="10"/>
        </w:rPr>
        <w:t xml:space="preserve"> </w:t>
      </w:r>
    </w:p>
    <w:p w:rsidR="002A3D4D" w:rsidRDefault="0064284C">
      <w:pPr>
        <w:spacing w:line="377" w:lineRule="auto"/>
        <w:ind w:left="360" w:right="643" w:firstLine="360"/>
      </w:pPr>
      <w:r>
        <w:t xml:space="preserve">Hiện nay, sự phát triển mạnh mẽ của khoa học công nghệ thông tin đã trở thành cánh tay đắc lực cho tất cả các ngành nghề trong mọi lĩnh vực. Sự phát triển này giúp cho công tác quản lý được thuận lợi, nhanh chóng và chính xác hơn.   </w:t>
      </w:r>
    </w:p>
    <w:p w:rsidR="002A3D4D" w:rsidRDefault="0064284C">
      <w:pPr>
        <w:spacing w:after="427" w:line="259" w:lineRule="auto"/>
        <w:ind w:left="720" w:right="0" w:firstLine="0"/>
        <w:jc w:val="left"/>
      </w:pPr>
      <w:r>
        <w:rPr>
          <w:sz w:val="2"/>
          <w:szCs w:val="2"/>
        </w:rPr>
        <w:t xml:space="preserve"> </w:t>
      </w:r>
    </w:p>
    <w:p w:rsidR="002A3D4D" w:rsidRDefault="0064284C">
      <w:pPr>
        <w:spacing w:after="157" w:line="371" w:lineRule="auto"/>
        <w:ind w:left="360" w:right="643" w:firstLine="360"/>
      </w:pPr>
      <w:r>
        <w:t>Những năm gần đây với sự bùng nổ của Internet, đã mang đến cho con người một cách thức trong việc tiếp cận thông tin toàn cầu. Nó đã trở thành công cụ hữu ích trong công việc truyền tải, trao đổi thông tin một cách nhanh chóng, mở một lĩnh vực kinh doanh mới đó là thương mại điện tử. Các website thương mại điện tử bắt đầu xuất hiện nhằm phục vụ nhu cầu mua bán trực tuyến của người dùng internet, nâng tính cạnh tranh giữa các</w:t>
      </w:r>
      <w:r w:rsidR="00DD34CF">
        <w:t xml:space="preserve"> cửa hàng</w:t>
      </w:r>
      <w:r>
        <w:t xml:space="preserve">.  </w:t>
      </w:r>
    </w:p>
    <w:p w:rsidR="002A3D4D" w:rsidRDefault="0064284C">
      <w:pPr>
        <w:spacing w:line="371" w:lineRule="auto"/>
        <w:ind w:left="360" w:right="643" w:firstLine="360"/>
      </w:pPr>
      <w:r>
        <w:t>Từ nhu cầu thực tế đó, đã tiến hành xây dựng một website bán hàng cụ thể là bán thức ăn nhanh mà cửa hàng hiện đang kinh doanh. Website này ra đời nhằm giới thiệu một cách tổng quát nhất đến với khách hàng về lĩnh vực thức ăn nhanh, phục vụ việc tìm kiếm thông tin và đặt mua thức ăn nhanh trực tuyến mà không cần phải đến tận cửa hàng</w:t>
      </w:r>
      <w:r w:rsidR="00DD34CF">
        <w:t>.</w:t>
      </w:r>
      <w:r>
        <w:t xml:space="preserve"> </w:t>
      </w:r>
    </w:p>
    <w:sdt>
      <w:sdtPr>
        <w:rPr>
          <w:rFonts w:ascii="Times New Roman" w:eastAsia="Times New Roman" w:hAnsi="Times New Roman" w:cs="Times New Roman"/>
          <w:color w:val="000000"/>
          <w:sz w:val="26"/>
          <w:szCs w:val="26"/>
        </w:rPr>
        <w:id w:val="-1279413790"/>
        <w:docPartObj>
          <w:docPartGallery w:val="Table of Contents"/>
          <w:docPartUnique/>
        </w:docPartObj>
      </w:sdtPr>
      <w:sdtEndPr>
        <w:rPr>
          <w:b/>
          <w:bCs/>
          <w:noProof/>
        </w:rPr>
      </w:sdtEndPr>
      <w:sdtContent>
        <w:p w:rsidR="005B22E5" w:rsidRDefault="005B22E5">
          <w:pPr>
            <w:pStyle w:val="TOCHeading"/>
          </w:pPr>
          <w:r>
            <w:t>Contents</w:t>
          </w:r>
        </w:p>
        <w:p w:rsidR="0073658F" w:rsidRDefault="005B22E5">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27028871" w:history="1">
            <w:r w:rsidR="0073658F" w:rsidRPr="00393405">
              <w:rPr>
                <w:rStyle w:val="Hyperlink"/>
                <w:b/>
                <w:noProof/>
              </w:rPr>
              <w:t>CHƯƠNG 1: TỔNG QUAN VỀ ĐỀ TÀI</w:t>
            </w:r>
            <w:r w:rsidR="0073658F">
              <w:rPr>
                <w:noProof/>
                <w:webHidden/>
              </w:rPr>
              <w:tab/>
            </w:r>
            <w:r w:rsidR="0073658F">
              <w:rPr>
                <w:noProof/>
                <w:webHidden/>
              </w:rPr>
              <w:fldChar w:fldCharType="begin"/>
            </w:r>
            <w:r w:rsidR="0073658F">
              <w:rPr>
                <w:noProof/>
                <w:webHidden/>
              </w:rPr>
              <w:instrText xml:space="preserve"> PAGEREF _Toc27028871 \h </w:instrText>
            </w:r>
            <w:r w:rsidR="0073658F">
              <w:rPr>
                <w:noProof/>
                <w:webHidden/>
              </w:rPr>
            </w:r>
            <w:r w:rsidR="0073658F">
              <w:rPr>
                <w:noProof/>
                <w:webHidden/>
              </w:rPr>
              <w:fldChar w:fldCharType="separate"/>
            </w:r>
            <w:r w:rsidR="0073658F">
              <w:rPr>
                <w:noProof/>
                <w:webHidden/>
              </w:rPr>
              <w:t>6</w:t>
            </w:r>
            <w:r w:rsidR="0073658F">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72" w:history="1">
            <w:r w:rsidRPr="00393405">
              <w:rPr>
                <w:rStyle w:val="Hyperlink"/>
                <w:b/>
                <w:noProof/>
              </w:rPr>
              <w:t>1.1 Tên đề tài</w:t>
            </w:r>
            <w:r>
              <w:rPr>
                <w:noProof/>
                <w:webHidden/>
              </w:rPr>
              <w:tab/>
            </w:r>
            <w:r>
              <w:rPr>
                <w:noProof/>
                <w:webHidden/>
              </w:rPr>
              <w:fldChar w:fldCharType="begin"/>
            </w:r>
            <w:r>
              <w:rPr>
                <w:noProof/>
                <w:webHidden/>
              </w:rPr>
              <w:instrText xml:space="preserve"> PAGEREF _Toc27028872 \h </w:instrText>
            </w:r>
            <w:r>
              <w:rPr>
                <w:noProof/>
                <w:webHidden/>
              </w:rPr>
            </w:r>
            <w:r>
              <w:rPr>
                <w:noProof/>
                <w:webHidden/>
              </w:rPr>
              <w:fldChar w:fldCharType="separate"/>
            </w:r>
            <w:r>
              <w:rPr>
                <w:noProof/>
                <w:webHidden/>
              </w:rPr>
              <w:t>6</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73" w:history="1">
            <w:r w:rsidRPr="00393405">
              <w:rPr>
                <w:rStyle w:val="Hyperlink"/>
                <w:b/>
                <w:noProof/>
              </w:rPr>
              <w:t>1.2 Lý do chọn đề tài</w:t>
            </w:r>
            <w:r>
              <w:rPr>
                <w:noProof/>
                <w:webHidden/>
              </w:rPr>
              <w:tab/>
            </w:r>
            <w:r>
              <w:rPr>
                <w:noProof/>
                <w:webHidden/>
              </w:rPr>
              <w:fldChar w:fldCharType="begin"/>
            </w:r>
            <w:r>
              <w:rPr>
                <w:noProof/>
                <w:webHidden/>
              </w:rPr>
              <w:instrText xml:space="preserve"> PAGEREF _Toc27028873 \h </w:instrText>
            </w:r>
            <w:r>
              <w:rPr>
                <w:noProof/>
                <w:webHidden/>
              </w:rPr>
            </w:r>
            <w:r>
              <w:rPr>
                <w:noProof/>
                <w:webHidden/>
              </w:rPr>
              <w:fldChar w:fldCharType="separate"/>
            </w:r>
            <w:r>
              <w:rPr>
                <w:noProof/>
                <w:webHidden/>
              </w:rPr>
              <w:t>6</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74" w:history="1">
            <w:r w:rsidRPr="00393405">
              <w:rPr>
                <w:rStyle w:val="Hyperlink"/>
                <w:b/>
                <w:noProof/>
              </w:rPr>
              <w:t>1.3 Mục tiêu của đề tài</w:t>
            </w:r>
            <w:r>
              <w:rPr>
                <w:noProof/>
                <w:webHidden/>
              </w:rPr>
              <w:tab/>
            </w:r>
            <w:r>
              <w:rPr>
                <w:noProof/>
                <w:webHidden/>
              </w:rPr>
              <w:fldChar w:fldCharType="begin"/>
            </w:r>
            <w:r>
              <w:rPr>
                <w:noProof/>
                <w:webHidden/>
              </w:rPr>
              <w:instrText xml:space="preserve"> PAGEREF _Toc27028874 \h </w:instrText>
            </w:r>
            <w:r>
              <w:rPr>
                <w:noProof/>
                <w:webHidden/>
              </w:rPr>
            </w:r>
            <w:r>
              <w:rPr>
                <w:noProof/>
                <w:webHidden/>
              </w:rPr>
              <w:fldChar w:fldCharType="separate"/>
            </w:r>
            <w:r>
              <w:rPr>
                <w:noProof/>
                <w:webHidden/>
              </w:rPr>
              <w:t>6</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75" w:history="1">
            <w:r w:rsidRPr="00393405">
              <w:rPr>
                <w:rStyle w:val="Hyperlink"/>
                <w:b/>
                <w:noProof/>
              </w:rPr>
              <w:t>1.4 Phạm vi đề tài</w:t>
            </w:r>
            <w:r>
              <w:rPr>
                <w:noProof/>
                <w:webHidden/>
              </w:rPr>
              <w:tab/>
            </w:r>
            <w:r>
              <w:rPr>
                <w:noProof/>
                <w:webHidden/>
              </w:rPr>
              <w:fldChar w:fldCharType="begin"/>
            </w:r>
            <w:r>
              <w:rPr>
                <w:noProof/>
                <w:webHidden/>
              </w:rPr>
              <w:instrText xml:space="preserve"> PAGEREF _Toc27028875 \h </w:instrText>
            </w:r>
            <w:r>
              <w:rPr>
                <w:noProof/>
                <w:webHidden/>
              </w:rPr>
            </w:r>
            <w:r>
              <w:rPr>
                <w:noProof/>
                <w:webHidden/>
              </w:rPr>
              <w:fldChar w:fldCharType="separate"/>
            </w:r>
            <w:r>
              <w:rPr>
                <w:noProof/>
                <w:webHidden/>
              </w:rPr>
              <w:t>7</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76" w:history="1">
            <w:r w:rsidRPr="00393405">
              <w:rPr>
                <w:rStyle w:val="Hyperlink"/>
                <w:noProof/>
              </w:rPr>
              <w:t>1.4.1 Về phần dữ liệu</w:t>
            </w:r>
            <w:r>
              <w:rPr>
                <w:noProof/>
                <w:webHidden/>
              </w:rPr>
              <w:tab/>
            </w:r>
            <w:r>
              <w:rPr>
                <w:noProof/>
                <w:webHidden/>
              </w:rPr>
              <w:fldChar w:fldCharType="begin"/>
            </w:r>
            <w:r>
              <w:rPr>
                <w:noProof/>
                <w:webHidden/>
              </w:rPr>
              <w:instrText xml:space="preserve"> PAGEREF _Toc27028876 \h </w:instrText>
            </w:r>
            <w:r>
              <w:rPr>
                <w:noProof/>
                <w:webHidden/>
              </w:rPr>
            </w:r>
            <w:r>
              <w:rPr>
                <w:noProof/>
                <w:webHidden/>
              </w:rPr>
              <w:fldChar w:fldCharType="separate"/>
            </w:r>
            <w:r>
              <w:rPr>
                <w:noProof/>
                <w:webHidden/>
              </w:rPr>
              <w:t>7</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77" w:history="1">
            <w:r w:rsidRPr="00393405">
              <w:rPr>
                <w:rStyle w:val="Hyperlink"/>
                <w:noProof/>
              </w:rPr>
              <w:t>1.4.2 Về phần xử lý</w:t>
            </w:r>
            <w:r>
              <w:rPr>
                <w:noProof/>
                <w:webHidden/>
              </w:rPr>
              <w:tab/>
            </w:r>
            <w:r>
              <w:rPr>
                <w:noProof/>
                <w:webHidden/>
              </w:rPr>
              <w:fldChar w:fldCharType="begin"/>
            </w:r>
            <w:r>
              <w:rPr>
                <w:noProof/>
                <w:webHidden/>
              </w:rPr>
              <w:instrText xml:space="preserve"> PAGEREF _Toc27028877 \h </w:instrText>
            </w:r>
            <w:r>
              <w:rPr>
                <w:noProof/>
                <w:webHidden/>
              </w:rPr>
            </w:r>
            <w:r>
              <w:rPr>
                <w:noProof/>
                <w:webHidden/>
              </w:rPr>
              <w:fldChar w:fldCharType="separate"/>
            </w:r>
            <w:r>
              <w:rPr>
                <w:noProof/>
                <w:webHidden/>
              </w:rPr>
              <w:t>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78" w:history="1">
            <w:r w:rsidRPr="00393405">
              <w:rPr>
                <w:rStyle w:val="Hyperlink"/>
                <w:noProof/>
              </w:rPr>
              <w:t>1.4.3 Về phần khách hàng</w:t>
            </w:r>
            <w:r>
              <w:rPr>
                <w:noProof/>
                <w:webHidden/>
              </w:rPr>
              <w:tab/>
            </w:r>
            <w:r>
              <w:rPr>
                <w:noProof/>
                <w:webHidden/>
              </w:rPr>
              <w:fldChar w:fldCharType="begin"/>
            </w:r>
            <w:r>
              <w:rPr>
                <w:noProof/>
                <w:webHidden/>
              </w:rPr>
              <w:instrText xml:space="preserve"> PAGEREF _Toc27028878 \h </w:instrText>
            </w:r>
            <w:r>
              <w:rPr>
                <w:noProof/>
                <w:webHidden/>
              </w:rPr>
            </w:r>
            <w:r>
              <w:rPr>
                <w:noProof/>
                <w:webHidden/>
              </w:rPr>
              <w:fldChar w:fldCharType="separate"/>
            </w:r>
            <w:r>
              <w:rPr>
                <w:noProof/>
                <w:webHidden/>
              </w:rPr>
              <w:t>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79" w:history="1">
            <w:r w:rsidRPr="00393405">
              <w:rPr>
                <w:rStyle w:val="Hyperlink"/>
                <w:noProof/>
              </w:rPr>
              <w:t>1.4.4 Về phần giao diện</w:t>
            </w:r>
            <w:r>
              <w:rPr>
                <w:noProof/>
                <w:webHidden/>
              </w:rPr>
              <w:tab/>
            </w:r>
            <w:r>
              <w:rPr>
                <w:noProof/>
                <w:webHidden/>
              </w:rPr>
              <w:fldChar w:fldCharType="begin"/>
            </w:r>
            <w:r>
              <w:rPr>
                <w:noProof/>
                <w:webHidden/>
              </w:rPr>
              <w:instrText xml:space="preserve"> PAGEREF _Toc27028879 \h </w:instrText>
            </w:r>
            <w:r>
              <w:rPr>
                <w:noProof/>
                <w:webHidden/>
              </w:rPr>
            </w:r>
            <w:r>
              <w:rPr>
                <w:noProof/>
                <w:webHidden/>
              </w:rPr>
              <w:fldChar w:fldCharType="separate"/>
            </w:r>
            <w:r>
              <w:rPr>
                <w:noProof/>
                <w:webHidden/>
              </w:rPr>
              <w:t>8</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80" w:history="1">
            <w:r w:rsidRPr="00393405">
              <w:rPr>
                <w:rStyle w:val="Hyperlink"/>
                <w:b/>
                <w:noProof/>
              </w:rPr>
              <w:t>1.5 Ý nghĩa thực tiễn của đề tài</w:t>
            </w:r>
            <w:r>
              <w:rPr>
                <w:noProof/>
                <w:webHidden/>
              </w:rPr>
              <w:tab/>
            </w:r>
            <w:r>
              <w:rPr>
                <w:noProof/>
                <w:webHidden/>
              </w:rPr>
              <w:fldChar w:fldCharType="begin"/>
            </w:r>
            <w:r>
              <w:rPr>
                <w:noProof/>
                <w:webHidden/>
              </w:rPr>
              <w:instrText xml:space="preserve"> PAGEREF _Toc27028880 \h </w:instrText>
            </w:r>
            <w:r>
              <w:rPr>
                <w:noProof/>
                <w:webHidden/>
              </w:rPr>
            </w:r>
            <w:r>
              <w:rPr>
                <w:noProof/>
                <w:webHidden/>
              </w:rPr>
              <w:fldChar w:fldCharType="separate"/>
            </w:r>
            <w:r>
              <w:rPr>
                <w:noProof/>
                <w:webHidden/>
              </w:rPr>
              <w:t>8</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81" w:history="1">
            <w:r w:rsidRPr="00393405">
              <w:rPr>
                <w:rStyle w:val="Hyperlink"/>
                <w:b/>
                <w:noProof/>
              </w:rPr>
              <w:t>1.6 Các bước thực hiện</w:t>
            </w:r>
            <w:r>
              <w:rPr>
                <w:noProof/>
                <w:webHidden/>
              </w:rPr>
              <w:tab/>
            </w:r>
            <w:r>
              <w:rPr>
                <w:noProof/>
                <w:webHidden/>
              </w:rPr>
              <w:fldChar w:fldCharType="begin"/>
            </w:r>
            <w:r>
              <w:rPr>
                <w:noProof/>
                <w:webHidden/>
              </w:rPr>
              <w:instrText xml:space="preserve"> PAGEREF _Toc27028881 \h </w:instrText>
            </w:r>
            <w:r>
              <w:rPr>
                <w:noProof/>
                <w:webHidden/>
              </w:rPr>
            </w:r>
            <w:r>
              <w:rPr>
                <w:noProof/>
                <w:webHidden/>
              </w:rPr>
              <w:fldChar w:fldCharType="separate"/>
            </w:r>
            <w:r>
              <w:rPr>
                <w:noProof/>
                <w:webHidden/>
              </w:rPr>
              <w:t>8</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882" w:history="1">
            <w:r w:rsidRPr="00393405">
              <w:rPr>
                <w:rStyle w:val="Hyperlink"/>
                <w:b/>
                <w:noProof/>
              </w:rPr>
              <w:t>CHƯƠNG 2: KHẢO SÁT HIỆN TRẠNG</w:t>
            </w:r>
            <w:r>
              <w:rPr>
                <w:noProof/>
                <w:webHidden/>
              </w:rPr>
              <w:tab/>
            </w:r>
            <w:r>
              <w:rPr>
                <w:noProof/>
                <w:webHidden/>
              </w:rPr>
              <w:fldChar w:fldCharType="begin"/>
            </w:r>
            <w:r>
              <w:rPr>
                <w:noProof/>
                <w:webHidden/>
              </w:rPr>
              <w:instrText xml:space="preserve"> PAGEREF _Toc27028882 \h </w:instrText>
            </w:r>
            <w:r>
              <w:rPr>
                <w:noProof/>
                <w:webHidden/>
              </w:rPr>
            </w:r>
            <w:r>
              <w:rPr>
                <w:noProof/>
                <w:webHidden/>
              </w:rPr>
              <w:fldChar w:fldCharType="separate"/>
            </w:r>
            <w:r>
              <w:rPr>
                <w:noProof/>
                <w:webHidden/>
              </w:rPr>
              <w:t>11</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83" w:history="1">
            <w:r w:rsidRPr="00393405">
              <w:rPr>
                <w:rStyle w:val="Hyperlink"/>
                <w:b/>
                <w:noProof/>
              </w:rPr>
              <w:t>2.1 Tổng quan về cửa hàng</w:t>
            </w:r>
            <w:r>
              <w:rPr>
                <w:noProof/>
                <w:webHidden/>
              </w:rPr>
              <w:tab/>
            </w:r>
            <w:r>
              <w:rPr>
                <w:noProof/>
                <w:webHidden/>
              </w:rPr>
              <w:fldChar w:fldCharType="begin"/>
            </w:r>
            <w:r>
              <w:rPr>
                <w:noProof/>
                <w:webHidden/>
              </w:rPr>
              <w:instrText xml:space="preserve"> PAGEREF _Toc27028883 \h </w:instrText>
            </w:r>
            <w:r>
              <w:rPr>
                <w:noProof/>
                <w:webHidden/>
              </w:rPr>
            </w:r>
            <w:r>
              <w:rPr>
                <w:noProof/>
                <w:webHidden/>
              </w:rPr>
              <w:fldChar w:fldCharType="separate"/>
            </w:r>
            <w:r>
              <w:rPr>
                <w:noProof/>
                <w:webHidden/>
              </w:rPr>
              <w:t>11</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84" w:history="1">
            <w:r w:rsidRPr="00393405">
              <w:rPr>
                <w:rStyle w:val="Hyperlink"/>
                <w:b/>
                <w:noProof/>
              </w:rPr>
              <w:t>2.2 Hiện trạng tổ chức</w:t>
            </w:r>
            <w:r>
              <w:rPr>
                <w:noProof/>
                <w:webHidden/>
              </w:rPr>
              <w:tab/>
            </w:r>
            <w:r>
              <w:rPr>
                <w:noProof/>
                <w:webHidden/>
              </w:rPr>
              <w:fldChar w:fldCharType="begin"/>
            </w:r>
            <w:r>
              <w:rPr>
                <w:noProof/>
                <w:webHidden/>
              </w:rPr>
              <w:instrText xml:space="preserve"> PAGEREF _Toc27028884 \h </w:instrText>
            </w:r>
            <w:r>
              <w:rPr>
                <w:noProof/>
                <w:webHidden/>
              </w:rPr>
            </w:r>
            <w:r>
              <w:rPr>
                <w:noProof/>
                <w:webHidden/>
              </w:rPr>
              <w:fldChar w:fldCharType="separate"/>
            </w:r>
            <w:r>
              <w:rPr>
                <w:noProof/>
                <w:webHidden/>
              </w:rPr>
              <w:t>12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85" w:history="1">
            <w:r w:rsidRPr="00393405">
              <w:rPr>
                <w:rStyle w:val="Hyperlink"/>
                <w:noProof/>
              </w:rPr>
              <w:t>2.2.1 Cơ cấu tổ chức và mối quan hệ của các bộ phận kinh doanh trong cửa hàng</w:t>
            </w:r>
            <w:r>
              <w:rPr>
                <w:noProof/>
                <w:webHidden/>
              </w:rPr>
              <w:tab/>
            </w:r>
            <w:r>
              <w:rPr>
                <w:noProof/>
                <w:webHidden/>
              </w:rPr>
              <w:fldChar w:fldCharType="begin"/>
            </w:r>
            <w:r>
              <w:rPr>
                <w:noProof/>
                <w:webHidden/>
              </w:rPr>
              <w:instrText xml:space="preserve"> PAGEREF _Toc27028885 \h </w:instrText>
            </w:r>
            <w:r>
              <w:rPr>
                <w:noProof/>
                <w:webHidden/>
              </w:rPr>
            </w:r>
            <w:r>
              <w:rPr>
                <w:noProof/>
                <w:webHidden/>
              </w:rPr>
              <w:fldChar w:fldCharType="separate"/>
            </w:r>
            <w:r>
              <w:rPr>
                <w:noProof/>
                <w:webHidden/>
              </w:rPr>
              <w:t>12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86" w:history="1">
            <w:r w:rsidRPr="00393405">
              <w:rPr>
                <w:rStyle w:val="Hyperlink"/>
                <w:noProof/>
              </w:rPr>
              <w:t>2.2.2 Chức năng, nhiệm vụ của từng bộ phận</w:t>
            </w:r>
            <w:r>
              <w:rPr>
                <w:noProof/>
                <w:webHidden/>
              </w:rPr>
              <w:tab/>
            </w:r>
            <w:r>
              <w:rPr>
                <w:noProof/>
                <w:webHidden/>
              </w:rPr>
              <w:fldChar w:fldCharType="begin"/>
            </w:r>
            <w:r>
              <w:rPr>
                <w:noProof/>
                <w:webHidden/>
              </w:rPr>
              <w:instrText xml:space="preserve"> PAGEREF _Toc27028886 \h </w:instrText>
            </w:r>
            <w:r>
              <w:rPr>
                <w:noProof/>
                <w:webHidden/>
              </w:rPr>
            </w:r>
            <w:r>
              <w:rPr>
                <w:noProof/>
                <w:webHidden/>
              </w:rPr>
              <w:fldChar w:fldCharType="separate"/>
            </w:r>
            <w:r>
              <w:rPr>
                <w:noProof/>
                <w:webHidden/>
              </w:rPr>
              <w:t>12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87" w:history="1">
            <w:r w:rsidRPr="00393405">
              <w:rPr>
                <w:rStyle w:val="Hyperlink"/>
                <w:noProof/>
              </w:rPr>
              <w:t>2.2.3 Bảng mô tả nghiệp vụ</w:t>
            </w:r>
            <w:r>
              <w:rPr>
                <w:noProof/>
                <w:webHidden/>
              </w:rPr>
              <w:tab/>
            </w:r>
            <w:r>
              <w:rPr>
                <w:noProof/>
                <w:webHidden/>
              </w:rPr>
              <w:fldChar w:fldCharType="begin"/>
            </w:r>
            <w:r>
              <w:rPr>
                <w:noProof/>
                <w:webHidden/>
              </w:rPr>
              <w:instrText xml:space="preserve"> PAGEREF _Toc27028887 \h </w:instrText>
            </w:r>
            <w:r>
              <w:rPr>
                <w:noProof/>
                <w:webHidden/>
              </w:rPr>
            </w:r>
            <w:r>
              <w:rPr>
                <w:noProof/>
                <w:webHidden/>
              </w:rPr>
              <w:fldChar w:fldCharType="separate"/>
            </w:r>
            <w:r>
              <w:rPr>
                <w:noProof/>
                <w:webHidden/>
              </w:rPr>
              <w:t>13</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88" w:history="1">
            <w:r w:rsidRPr="00393405">
              <w:rPr>
                <w:rStyle w:val="Hyperlink"/>
                <w:b/>
                <w:noProof/>
              </w:rPr>
              <w:t>2.3 Xác định yêu cầu</w:t>
            </w:r>
            <w:r>
              <w:rPr>
                <w:noProof/>
                <w:webHidden/>
              </w:rPr>
              <w:tab/>
            </w:r>
            <w:r>
              <w:rPr>
                <w:noProof/>
                <w:webHidden/>
              </w:rPr>
              <w:fldChar w:fldCharType="begin"/>
            </w:r>
            <w:r>
              <w:rPr>
                <w:noProof/>
                <w:webHidden/>
              </w:rPr>
              <w:instrText xml:space="preserve"> PAGEREF _Toc27028888 \h </w:instrText>
            </w:r>
            <w:r>
              <w:rPr>
                <w:noProof/>
                <w:webHidden/>
              </w:rPr>
            </w:r>
            <w:r>
              <w:rPr>
                <w:noProof/>
                <w:webHidden/>
              </w:rPr>
              <w:fldChar w:fldCharType="separate"/>
            </w:r>
            <w:r>
              <w:rPr>
                <w:noProof/>
                <w:webHidden/>
              </w:rPr>
              <w:t>14</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89" w:history="1">
            <w:r w:rsidRPr="00393405">
              <w:rPr>
                <w:rStyle w:val="Hyperlink"/>
                <w:noProof/>
              </w:rPr>
              <w:t>2.3.1 Xác định vấn đề</w:t>
            </w:r>
            <w:r>
              <w:rPr>
                <w:noProof/>
                <w:webHidden/>
              </w:rPr>
              <w:tab/>
            </w:r>
            <w:r>
              <w:rPr>
                <w:noProof/>
                <w:webHidden/>
              </w:rPr>
              <w:fldChar w:fldCharType="begin"/>
            </w:r>
            <w:r>
              <w:rPr>
                <w:noProof/>
                <w:webHidden/>
              </w:rPr>
              <w:instrText xml:space="preserve"> PAGEREF _Toc27028889 \h </w:instrText>
            </w:r>
            <w:r>
              <w:rPr>
                <w:noProof/>
                <w:webHidden/>
              </w:rPr>
            </w:r>
            <w:r>
              <w:rPr>
                <w:noProof/>
                <w:webHidden/>
              </w:rPr>
              <w:fldChar w:fldCharType="separate"/>
            </w:r>
            <w:r>
              <w:rPr>
                <w:noProof/>
                <w:webHidden/>
              </w:rPr>
              <w:t>14</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0" w:history="1">
            <w:r w:rsidRPr="00393405">
              <w:rPr>
                <w:rStyle w:val="Hyperlink"/>
                <w:noProof/>
              </w:rPr>
              <w:t>2.3.2 Yêu cầu của website</w:t>
            </w:r>
            <w:r>
              <w:rPr>
                <w:noProof/>
                <w:webHidden/>
              </w:rPr>
              <w:tab/>
            </w:r>
            <w:r>
              <w:rPr>
                <w:noProof/>
                <w:webHidden/>
              </w:rPr>
              <w:fldChar w:fldCharType="begin"/>
            </w:r>
            <w:r>
              <w:rPr>
                <w:noProof/>
                <w:webHidden/>
              </w:rPr>
              <w:instrText xml:space="preserve"> PAGEREF _Toc27028890 \h </w:instrText>
            </w:r>
            <w:r>
              <w:rPr>
                <w:noProof/>
                <w:webHidden/>
              </w:rPr>
            </w:r>
            <w:r>
              <w:rPr>
                <w:noProof/>
                <w:webHidden/>
              </w:rPr>
              <w:fldChar w:fldCharType="separate"/>
            </w:r>
            <w:r>
              <w:rPr>
                <w:noProof/>
                <w:webHidden/>
              </w:rPr>
              <w:t>15</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91" w:history="1">
            <w:r w:rsidRPr="00393405">
              <w:rPr>
                <w:rStyle w:val="Hyperlink"/>
                <w:noProof/>
              </w:rPr>
              <w:t>2.4 Yêu cầu phi chức năng</w:t>
            </w:r>
            <w:r>
              <w:rPr>
                <w:noProof/>
                <w:webHidden/>
              </w:rPr>
              <w:tab/>
            </w:r>
            <w:r>
              <w:rPr>
                <w:noProof/>
                <w:webHidden/>
              </w:rPr>
              <w:fldChar w:fldCharType="begin"/>
            </w:r>
            <w:r>
              <w:rPr>
                <w:noProof/>
                <w:webHidden/>
              </w:rPr>
              <w:instrText xml:space="preserve"> PAGEREF _Toc27028891 \h </w:instrText>
            </w:r>
            <w:r>
              <w:rPr>
                <w:noProof/>
                <w:webHidden/>
              </w:rPr>
            </w:r>
            <w:r>
              <w:rPr>
                <w:noProof/>
                <w:webHidden/>
              </w:rPr>
              <w:fldChar w:fldCharType="separate"/>
            </w:r>
            <w:r>
              <w:rPr>
                <w:noProof/>
                <w:webHidden/>
              </w:rPr>
              <w:t>17</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92" w:history="1">
            <w:r w:rsidRPr="00393405">
              <w:rPr>
                <w:rStyle w:val="Hyperlink"/>
                <w:noProof/>
              </w:rPr>
              <w:t>2.5 Sơ đồ trang Website dự kiến</w:t>
            </w:r>
            <w:r>
              <w:rPr>
                <w:noProof/>
                <w:webHidden/>
              </w:rPr>
              <w:tab/>
            </w:r>
            <w:r>
              <w:rPr>
                <w:noProof/>
                <w:webHidden/>
              </w:rPr>
              <w:fldChar w:fldCharType="begin"/>
            </w:r>
            <w:r>
              <w:rPr>
                <w:noProof/>
                <w:webHidden/>
              </w:rPr>
              <w:instrText xml:space="preserve"> PAGEREF _Toc27028892 \h </w:instrText>
            </w:r>
            <w:r>
              <w:rPr>
                <w:noProof/>
                <w:webHidden/>
              </w:rPr>
            </w:r>
            <w:r>
              <w:rPr>
                <w:noProof/>
                <w:webHidden/>
              </w:rPr>
              <w:fldChar w:fldCharType="separate"/>
            </w:r>
            <w:r>
              <w:rPr>
                <w:noProof/>
                <w:webHidden/>
              </w:rPr>
              <w:t>17</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3" w:history="1">
            <w:r w:rsidRPr="00393405">
              <w:rPr>
                <w:rStyle w:val="Hyperlink"/>
                <w:i/>
                <w:noProof/>
              </w:rPr>
              <w:t>Phần 1: Sơ đồ trang quản trị</w:t>
            </w:r>
            <w:r>
              <w:rPr>
                <w:noProof/>
                <w:webHidden/>
              </w:rPr>
              <w:tab/>
            </w:r>
            <w:r>
              <w:rPr>
                <w:noProof/>
                <w:webHidden/>
              </w:rPr>
              <w:fldChar w:fldCharType="begin"/>
            </w:r>
            <w:r>
              <w:rPr>
                <w:noProof/>
                <w:webHidden/>
              </w:rPr>
              <w:instrText xml:space="preserve"> PAGEREF _Toc27028893 \h </w:instrText>
            </w:r>
            <w:r>
              <w:rPr>
                <w:noProof/>
                <w:webHidden/>
              </w:rPr>
            </w:r>
            <w:r>
              <w:rPr>
                <w:noProof/>
                <w:webHidden/>
              </w:rPr>
              <w:fldChar w:fldCharType="separate"/>
            </w:r>
            <w:r>
              <w:rPr>
                <w:noProof/>
                <w:webHidden/>
              </w:rPr>
              <w:t>18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4" w:history="1">
            <w:r w:rsidRPr="00393405">
              <w:rPr>
                <w:rStyle w:val="Hyperlink"/>
                <w:i/>
                <w:noProof/>
              </w:rPr>
              <w:t>Phần 2: Sơ đồ website dành cho khách</w:t>
            </w:r>
            <w:r>
              <w:rPr>
                <w:noProof/>
                <w:webHidden/>
              </w:rPr>
              <w:tab/>
            </w:r>
            <w:r>
              <w:rPr>
                <w:noProof/>
                <w:webHidden/>
              </w:rPr>
              <w:fldChar w:fldCharType="begin"/>
            </w:r>
            <w:r>
              <w:rPr>
                <w:noProof/>
                <w:webHidden/>
              </w:rPr>
              <w:instrText xml:space="preserve"> PAGEREF _Toc27028894 \h </w:instrText>
            </w:r>
            <w:r>
              <w:rPr>
                <w:noProof/>
                <w:webHidden/>
              </w:rPr>
            </w:r>
            <w:r>
              <w:rPr>
                <w:noProof/>
                <w:webHidden/>
              </w:rPr>
              <w:fldChar w:fldCharType="separate"/>
            </w:r>
            <w:r>
              <w:rPr>
                <w:noProof/>
                <w:webHidden/>
              </w:rPr>
              <w:t>18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5" w:history="1">
            <w:r w:rsidRPr="00393405">
              <w:rPr>
                <w:rStyle w:val="Hyperlink"/>
                <w:i/>
                <w:noProof/>
              </w:rPr>
              <w:t>Phần 3: Sơ đồ website dành cho thành viên</w:t>
            </w:r>
            <w:r>
              <w:rPr>
                <w:noProof/>
                <w:webHidden/>
              </w:rPr>
              <w:tab/>
            </w:r>
            <w:r>
              <w:rPr>
                <w:noProof/>
                <w:webHidden/>
              </w:rPr>
              <w:fldChar w:fldCharType="begin"/>
            </w:r>
            <w:r>
              <w:rPr>
                <w:noProof/>
                <w:webHidden/>
              </w:rPr>
              <w:instrText xml:space="preserve"> PAGEREF _Toc27028895 \h </w:instrText>
            </w:r>
            <w:r>
              <w:rPr>
                <w:noProof/>
                <w:webHidden/>
              </w:rPr>
            </w:r>
            <w:r>
              <w:rPr>
                <w:noProof/>
                <w:webHidden/>
              </w:rPr>
              <w:fldChar w:fldCharType="separate"/>
            </w:r>
            <w:r>
              <w:rPr>
                <w:noProof/>
                <w:webHidden/>
              </w:rPr>
              <w:t>19</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896" w:history="1">
            <w:r w:rsidRPr="00393405">
              <w:rPr>
                <w:rStyle w:val="Hyperlink"/>
                <w:b/>
                <w:noProof/>
              </w:rPr>
              <w:t>CHƯƠNG 3: PHÂN TÍCH HỆ THỐNG</w:t>
            </w:r>
            <w:r>
              <w:rPr>
                <w:noProof/>
                <w:webHidden/>
              </w:rPr>
              <w:tab/>
            </w:r>
            <w:r>
              <w:rPr>
                <w:noProof/>
                <w:webHidden/>
              </w:rPr>
              <w:fldChar w:fldCharType="begin"/>
            </w:r>
            <w:r>
              <w:rPr>
                <w:noProof/>
                <w:webHidden/>
              </w:rPr>
              <w:instrText xml:space="preserve"> PAGEREF _Toc27028896 \h </w:instrText>
            </w:r>
            <w:r>
              <w:rPr>
                <w:noProof/>
                <w:webHidden/>
              </w:rPr>
            </w:r>
            <w:r>
              <w:rPr>
                <w:noProof/>
                <w:webHidden/>
              </w:rPr>
              <w:fldChar w:fldCharType="separate"/>
            </w:r>
            <w:r>
              <w:rPr>
                <w:noProof/>
                <w:webHidden/>
              </w:rPr>
              <w:t>21</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897" w:history="1">
            <w:r w:rsidRPr="00393405">
              <w:rPr>
                <w:rStyle w:val="Hyperlink"/>
                <w:b/>
                <w:noProof/>
              </w:rPr>
              <w:t>3.1 Yêu cầu hệ thống</w:t>
            </w:r>
            <w:r>
              <w:rPr>
                <w:noProof/>
                <w:webHidden/>
              </w:rPr>
              <w:tab/>
            </w:r>
            <w:r>
              <w:rPr>
                <w:noProof/>
                <w:webHidden/>
              </w:rPr>
              <w:fldChar w:fldCharType="begin"/>
            </w:r>
            <w:r>
              <w:rPr>
                <w:noProof/>
                <w:webHidden/>
              </w:rPr>
              <w:instrText xml:space="preserve"> PAGEREF _Toc27028897 \h </w:instrText>
            </w:r>
            <w:r>
              <w:rPr>
                <w:noProof/>
                <w:webHidden/>
              </w:rPr>
            </w:r>
            <w:r>
              <w:rPr>
                <w:noProof/>
                <w:webHidden/>
              </w:rPr>
              <w:fldChar w:fldCharType="separate"/>
            </w:r>
            <w:r>
              <w:rPr>
                <w:noProof/>
                <w:webHidden/>
              </w:rPr>
              <w:t>21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8" w:history="1">
            <w:r w:rsidRPr="00393405">
              <w:rPr>
                <w:rStyle w:val="Hyperlink"/>
                <w:noProof/>
              </w:rPr>
              <w:t>3.1.1 Đối với khách</w:t>
            </w:r>
            <w:r>
              <w:rPr>
                <w:noProof/>
                <w:webHidden/>
              </w:rPr>
              <w:tab/>
            </w:r>
            <w:r>
              <w:rPr>
                <w:noProof/>
                <w:webHidden/>
              </w:rPr>
              <w:fldChar w:fldCharType="begin"/>
            </w:r>
            <w:r>
              <w:rPr>
                <w:noProof/>
                <w:webHidden/>
              </w:rPr>
              <w:instrText xml:space="preserve"> PAGEREF _Toc27028898 \h </w:instrText>
            </w:r>
            <w:r>
              <w:rPr>
                <w:noProof/>
                <w:webHidden/>
              </w:rPr>
            </w:r>
            <w:r>
              <w:rPr>
                <w:noProof/>
                <w:webHidden/>
              </w:rPr>
              <w:fldChar w:fldCharType="separate"/>
            </w:r>
            <w:r>
              <w:rPr>
                <w:noProof/>
                <w:webHidden/>
              </w:rPr>
              <w:t>21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899" w:history="1">
            <w:r w:rsidRPr="00393405">
              <w:rPr>
                <w:rStyle w:val="Hyperlink"/>
                <w:noProof/>
              </w:rPr>
              <w:t>3.1.2 Đối với người quản lý</w:t>
            </w:r>
            <w:r>
              <w:rPr>
                <w:noProof/>
                <w:webHidden/>
              </w:rPr>
              <w:tab/>
            </w:r>
            <w:r>
              <w:rPr>
                <w:noProof/>
                <w:webHidden/>
              </w:rPr>
              <w:fldChar w:fldCharType="begin"/>
            </w:r>
            <w:r>
              <w:rPr>
                <w:noProof/>
                <w:webHidden/>
              </w:rPr>
              <w:instrText xml:space="preserve"> PAGEREF _Toc27028899 \h </w:instrText>
            </w:r>
            <w:r>
              <w:rPr>
                <w:noProof/>
                <w:webHidden/>
              </w:rPr>
            </w:r>
            <w:r>
              <w:rPr>
                <w:noProof/>
                <w:webHidden/>
              </w:rPr>
              <w:fldChar w:fldCharType="separate"/>
            </w:r>
            <w:r>
              <w:rPr>
                <w:noProof/>
                <w:webHidden/>
              </w:rPr>
              <w:t>22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0" w:history="1">
            <w:r w:rsidRPr="00393405">
              <w:rPr>
                <w:rStyle w:val="Hyperlink"/>
                <w:noProof/>
              </w:rPr>
              <w:t>3.1.3 Đối với thành viên</w:t>
            </w:r>
            <w:r>
              <w:rPr>
                <w:noProof/>
                <w:webHidden/>
              </w:rPr>
              <w:tab/>
            </w:r>
            <w:r>
              <w:rPr>
                <w:noProof/>
                <w:webHidden/>
              </w:rPr>
              <w:fldChar w:fldCharType="begin"/>
            </w:r>
            <w:r>
              <w:rPr>
                <w:noProof/>
                <w:webHidden/>
              </w:rPr>
              <w:instrText xml:space="preserve"> PAGEREF _Toc27028900 \h </w:instrText>
            </w:r>
            <w:r>
              <w:rPr>
                <w:noProof/>
                <w:webHidden/>
              </w:rPr>
            </w:r>
            <w:r>
              <w:rPr>
                <w:noProof/>
                <w:webHidden/>
              </w:rPr>
              <w:fldChar w:fldCharType="separate"/>
            </w:r>
            <w:r>
              <w:rPr>
                <w:noProof/>
                <w:webHidden/>
              </w:rPr>
              <w:t>22</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01" w:history="1">
            <w:r w:rsidRPr="00393405">
              <w:rPr>
                <w:rStyle w:val="Hyperlink"/>
                <w:b/>
                <w:noProof/>
              </w:rPr>
              <w:t>3.2 Biểu đồ usecase</w:t>
            </w:r>
            <w:r>
              <w:rPr>
                <w:noProof/>
                <w:webHidden/>
              </w:rPr>
              <w:tab/>
            </w:r>
            <w:r>
              <w:rPr>
                <w:noProof/>
                <w:webHidden/>
              </w:rPr>
              <w:fldChar w:fldCharType="begin"/>
            </w:r>
            <w:r>
              <w:rPr>
                <w:noProof/>
                <w:webHidden/>
              </w:rPr>
              <w:instrText xml:space="preserve"> PAGEREF _Toc27028901 \h </w:instrText>
            </w:r>
            <w:r>
              <w:rPr>
                <w:noProof/>
                <w:webHidden/>
              </w:rPr>
            </w:r>
            <w:r>
              <w:rPr>
                <w:noProof/>
                <w:webHidden/>
              </w:rPr>
              <w:fldChar w:fldCharType="separate"/>
            </w:r>
            <w:r>
              <w:rPr>
                <w:noProof/>
                <w:webHidden/>
              </w:rPr>
              <w:t>23</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2" w:history="1">
            <w:r w:rsidRPr="00393405">
              <w:rPr>
                <w:rStyle w:val="Hyperlink"/>
                <w:noProof/>
              </w:rPr>
              <w:t>3.2.1 Danh sách tác nhân (actor)</w:t>
            </w:r>
            <w:r>
              <w:rPr>
                <w:noProof/>
                <w:webHidden/>
              </w:rPr>
              <w:tab/>
            </w:r>
            <w:r>
              <w:rPr>
                <w:noProof/>
                <w:webHidden/>
              </w:rPr>
              <w:fldChar w:fldCharType="begin"/>
            </w:r>
            <w:r>
              <w:rPr>
                <w:noProof/>
                <w:webHidden/>
              </w:rPr>
              <w:instrText xml:space="preserve"> PAGEREF _Toc27028902 \h </w:instrText>
            </w:r>
            <w:r>
              <w:rPr>
                <w:noProof/>
                <w:webHidden/>
              </w:rPr>
            </w:r>
            <w:r>
              <w:rPr>
                <w:noProof/>
                <w:webHidden/>
              </w:rPr>
              <w:fldChar w:fldCharType="separate"/>
            </w:r>
            <w:r>
              <w:rPr>
                <w:noProof/>
                <w:webHidden/>
              </w:rPr>
              <w:t>23</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3" w:history="1">
            <w:r w:rsidRPr="00393405">
              <w:rPr>
                <w:rStyle w:val="Hyperlink"/>
                <w:noProof/>
              </w:rPr>
              <w:t>3.2.2 Biểu đồ usecase</w:t>
            </w:r>
            <w:r w:rsidRPr="00393405">
              <w:rPr>
                <w:rStyle w:val="Hyperlink"/>
                <w:noProof/>
              </w:rPr>
              <w:t xml:space="preserve"> </w:t>
            </w:r>
            <w:r w:rsidRPr="00393405">
              <w:rPr>
                <w:rStyle w:val="Hyperlink"/>
                <w:noProof/>
              </w:rPr>
              <w:t>tổng quát</w:t>
            </w:r>
            <w:r>
              <w:rPr>
                <w:noProof/>
                <w:webHidden/>
              </w:rPr>
              <w:tab/>
            </w:r>
            <w:r>
              <w:rPr>
                <w:noProof/>
                <w:webHidden/>
              </w:rPr>
              <w:fldChar w:fldCharType="begin"/>
            </w:r>
            <w:r>
              <w:rPr>
                <w:noProof/>
                <w:webHidden/>
              </w:rPr>
              <w:instrText xml:space="preserve"> PAGEREF _Toc27028903 \h </w:instrText>
            </w:r>
            <w:r>
              <w:rPr>
                <w:noProof/>
                <w:webHidden/>
              </w:rPr>
            </w:r>
            <w:r>
              <w:rPr>
                <w:noProof/>
                <w:webHidden/>
              </w:rPr>
              <w:fldChar w:fldCharType="separate"/>
            </w:r>
            <w:r>
              <w:rPr>
                <w:noProof/>
                <w:webHidden/>
              </w:rPr>
              <w:t>24</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04" w:history="1">
            <w:r w:rsidRPr="00393405">
              <w:rPr>
                <w:rStyle w:val="Hyperlink"/>
                <w:b/>
                <w:noProof/>
              </w:rPr>
              <w:t>3.3 Đặc tả usecase</w:t>
            </w:r>
            <w:r>
              <w:rPr>
                <w:noProof/>
                <w:webHidden/>
              </w:rPr>
              <w:tab/>
            </w:r>
            <w:r>
              <w:rPr>
                <w:noProof/>
                <w:webHidden/>
              </w:rPr>
              <w:fldChar w:fldCharType="begin"/>
            </w:r>
            <w:r>
              <w:rPr>
                <w:noProof/>
                <w:webHidden/>
              </w:rPr>
              <w:instrText xml:space="preserve"> PAGEREF _Toc27028904 \h </w:instrText>
            </w:r>
            <w:r>
              <w:rPr>
                <w:noProof/>
                <w:webHidden/>
              </w:rPr>
            </w:r>
            <w:r>
              <w:rPr>
                <w:noProof/>
                <w:webHidden/>
              </w:rPr>
              <w:fldChar w:fldCharType="separate"/>
            </w:r>
            <w:r>
              <w:rPr>
                <w:noProof/>
                <w:webHidden/>
              </w:rPr>
              <w:t>30</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5" w:history="1">
            <w:r w:rsidRPr="00393405">
              <w:rPr>
                <w:rStyle w:val="Hyperlink"/>
                <w:noProof/>
              </w:rPr>
              <w:t>3.3.1 Đặc tả usecase Đăng ký thành viên</w:t>
            </w:r>
            <w:r>
              <w:rPr>
                <w:noProof/>
                <w:webHidden/>
              </w:rPr>
              <w:tab/>
            </w:r>
            <w:r>
              <w:rPr>
                <w:noProof/>
                <w:webHidden/>
              </w:rPr>
              <w:fldChar w:fldCharType="begin"/>
            </w:r>
            <w:r>
              <w:rPr>
                <w:noProof/>
                <w:webHidden/>
              </w:rPr>
              <w:instrText xml:space="preserve"> PAGEREF _Toc27028905 \h </w:instrText>
            </w:r>
            <w:r>
              <w:rPr>
                <w:noProof/>
                <w:webHidden/>
              </w:rPr>
            </w:r>
            <w:r>
              <w:rPr>
                <w:noProof/>
                <w:webHidden/>
              </w:rPr>
              <w:fldChar w:fldCharType="separate"/>
            </w:r>
            <w:r>
              <w:rPr>
                <w:noProof/>
                <w:webHidden/>
              </w:rPr>
              <w:t>30</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6" w:history="1">
            <w:r w:rsidRPr="00393405">
              <w:rPr>
                <w:rStyle w:val="Hyperlink"/>
                <w:noProof/>
              </w:rPr>
              <w:t>3.3.2 Đặc tả usecase Tìm kiếm thức ăn</w:t>
            </w:r>
            <w:r>
              <w:rPr>
                <w:noProof/>
                <w:webHidden/>
              </w:rPr>
              <w:tab/>
            </w:r>
            <w:r>
              <w:rPr>
                <w:noProof/>
                <w:webHidden/>
              </w:rPr>
              <w:fldChar w:fldCharType="begin"/>
            </w:r>
            <w:r>
              <w:rPr>
                <w:noProof/>
                <w:webHidden/>
              </w:rPr>
              <w:instrText xml:space="preserve"> PAGEREF _Toc27028906 \h </w:instrText>
            </w:r>
            <w:r>
              <w:rPr>
                <w:noProof/>
                <w:webHidden/>
              </w:rPr>
            </w:r>
            <w:r>
              <w:rPr>
                <w:noProof/>
                <w:webHidden/>
              </w:rPr>
              <w:fldChar w:fldCharType="separate"/>
            </w:r>
            <w:r>
              <w:rPr>
                <w:noProof/>
                <w:webHidden/>
              </w:rPr>
              <w:t>31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7" w:history="1">
            <w:r w:rsidRPr="00393405">
              <w:rPr>
                <w:rStyle w:val="Hyperlink"/>
                <w:noProof/>
              </w:rPr>
              <w:t>3.3.3 Đặc tả usecase Xem thông tin thức ăn</w:t>
            </w:r>
            <w:r>
              <w:rPr>
                <w:noProof/>
                <w:webHidden/>
              </w:rPr>
              <w:tab/>
            </w:r>
            <w:r>
              <w:rPr>
                <w:noProof/>
                <w:webHidden/>
              </w:rPr>
              <w:fldChar w:fldCharType="begin"/>
            </w:r>
            <w:r>
              <w:rPr>
                <w:noProof/>
                <w:webHidden/>
              </w:rPr>
              <w:instrText xml:space="preserve"> PAGEREF _Toc27028907 \h </w:instrText>
            </w:r>
            <w:r>
              <w:rPr>
                <w:noProof/>
                <w:webHidden/>
              </w:rPr>
            </w:r>
            <w:r>
              <w:rPr>
                <w:noProof/>
                <w:webHidden/>
              </w:rPr>
              <w:fldChar w:fldCharType="separate"/>
            </w:r>
            <w:r>
              <w:rPr>
                <w:noProof/>
                <w:webHidden/>
              </w:rPr>
              <w:t>32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8" w:history="1">
            <w:r w:rsidRPr="00393405">
              <w:rPr>
                <w:rStyle w:val="Hyperlink"/>
                <w:noProof/>
              </w:rPr>
              <w:t>3.3.4 Đặc tả usecase Gửi phản hồi</w:t>
            </w:r>
            <w:r>
              <w:rPr>
                <w:noProof/>
                <w:webHidden/>
              </w:rPr>
              <w:tab/>
            </w:r>
            <w:r>
              <w:rPr>
                <w:noProof/>
                <w:webHidden/>
              </w:rPr>
              <w:fldChar w:fldCharType="begin"/>
            </w:r>
            <w:r>
              <w:rPr>
                <w:noProof/>
                <w:webHidden/>
              </w:rPr>
              <w:instrText xml:space="preserve"> PAGEREF _Toc27028908 \h </w:instrText>
            </w:r>
            <w:r>
              <w:rPr>
                <w:noProof/>
                <w:webHidden/>
              </w:rPr>
            </w:r>
            <w:r>
              <w:rPr>
                <w:noProof/>
                <w:webHidden/>
              </w:rPr>
              <w:fldChar w:fldCharType="separate"/>
            </w:r>
            <w:r>
              <w:rPr>
                <w:noProof/>
                <w:webHidden/>
              </w:rPr>
              <w:t>32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09" w:history="1">
            <w:r w:rsidRPr="00393405">
              <w:rPr>
                <w:rStyle w:val="Hyperlink"/>
                <w:noProof/>
              </w:rPr>
              <w:t>3.3.5 Đặc tả usecase Đăng nhập</w:t>
            </w:r>
            <w:r>
              <w:rPr>
                <w:noProof/>
                <w:webHidden/>
              </w:rPr>
              <w:tab/>
            </w:r>
            <w:r>
              <w:rPr>
                <w:noProof/>
                <w:webHidden/>
              </w:rPr>
              <w:fldChar w:fldCharType="begin"/>
            </w:r>
            <w:r>
              <w:rPr>
                <w:noProof/>
                <w:webHidden/>
              </w:rPr>
              <w:instrText xml:space="preserve"> PAGEREF _Toc27028909 \h </w:instrText>
            </w:r>
            <w:r>
              <w:rPr>
                <w:noProof/>
                <w:webHidden/>
              </w:rPr>
            </w:r>
            <w:r>
              <w:rPr>
                <w:noProof/>
                <w:webHidden/>
              </w:rPr>
              <w:fldChar w:fldCharType="separate"/>
            </w:r>
            <w:r>
              <w:rPr>
                <w:noProof/>
                <w:webHidden/>
              </w:rPr>
              <w:t>33</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0" w:history="1">
            <w:r w:rsidRPr="00393405">
              <w:rPr>
                <w:rStyle w:val="Hyperlink"/>
                <w:noProof/>
              </w:rPr>
              <w:t>3.3.6 Đặc tả usecase Thanh toán</w:t>
            </w:r>
            <w:r>
              <w:rPr>
                <w:noProof/>
                <w:webHidden/>
              </w:rPr>
              <w:tab/>
            </w:r>
            <w:r>
              <w:rPr>
                <w:noProof/>
                <w:webHidden/>
              </w:rPr>
              <w:fldChar w:fldCharType="begin"/>
            </w:r>
            <w:r>
              <w:rPr>
                <w:noProof/>
                <w:webHidden/>
              </w:rPr>
              <w:instrText xml:space="preserve"> PAGEREF _Toc27028910 \h </w:instrText>
            </w:r>
            <w:r>
              <w:rPr>
                <w:noProof/>
                <w:webHidden/>
              </w:rPr>
            </w:r>
            <w:r>
              <w:rPr>
                <w:noProof/>
                <w:webHidden/>
              </w:rPr>
              <w:fldChar w:fldCharType="separate"/>
            </w:r>
            <w:r>
              <w:rPr>
                <w:noProof/>
                <w:webHidden/>
              </w:rPr>
              <w:t>34</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1" w:history="1">
            <w:r w:rsidRPr="00393405">
              <w:rPr>
                <w:rStyle w:val="Hyperlink"/>
                <w:noProof/>
              </w:rPr>
              <w:t>3.3.7 Đặc tả usecase</w:t>
            </w:r>
            <w:r w:rsidRPr="00393405">
              <w:rPr>
                <w:rStyle w:val="Hyperlink"/>
                <w:noProof/>
              </w:rPr>
              <w:t xml:space="preserve"> </w:t>
            </w:r>
            <w:r w:rsidRPr="00393405">
              <w:rPr>
                <w:rStyle w:val="Hyperlink"/>
                <w:noProof/>
              </w:rPr>
              <w:t>Quản lý giỏ hàng</w:t>
            </w:r>
            <w:r>
              <w:rPr>
                <w:noProof/>
                <w:webHidden/>
              </w:rPr>
              <w:tab/>
            </w:r>
            <w:r>
              <w:rPr>
                <w:noProof/>
                <w:webHidden/>
              </w:rPr>
              <w:fldChar w:fldCharType="begin"/>
            </w:r>
            <w:r>
              <w:rPr>
                <w:noProof/>
                <w:webHidden/>
              </w:rPr>
              <w:instrText xml:space="preserve"> PAGEREF _Toc27028911 \h </w:instrText>
            </w:r>
            <w:r>
              <w:rPr>
                <w:noProof/>
                <w:webHidden/>
              </w:rPr>
            </w:r>
            <w:r>
              <w:rPr>
                <w:noProof/>
                <w:webHidden/>
              </w:rPr>
              <w:fldChar w:fldCharType="separate"/>
            </w:r>
            <w:r>
              <w:rPr>
                <w:noProof/>
                <w:webHidden/>
              </w:rPr>
              <w:t>35</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2" w:history="1">
            <w:r w:rsidRPr="00393405">
              <w:rPr>
                <w:rStyle w:val="Hyperlink"/>
                <w:noProof/>
              </w:rPr>
              <w:t>3.3.8 Đặc tả usecase Xem tài khoản cá nhân</w:t>
            </w:r>
            <w:r>
              <w:rPr>
                <w:noProof/>
                <w:webHidden/>
              </w:rPr>
              <w:tab/>
            </w:r>
            <w:r>
              <w:rPr>
                <w:noProof/>
                <w:webHidden/>
              </w:rPr>
              <w:fldChar w:fldCharType="begin"/>
            </w:r>
            <w:r>
              <w:rPr>
                <w:noProof/>
                <w:webHidden/>
              </w:rPr>
              <w:instrText xml:space="preserve"> PAGEREF _Toc27028912 \h </w:instrText>
            </w:r>
            <w:r>
              <w:rPr>
                <w:noProof/>
                <w:webHidden/>
              </w:rPr>
            </w:r>
            <w:r>
              <w:rPr>
                <w:noProof/>
                <w:webHidden/>
              </w:rPr>
              <w:fldChar w:fldCharType="separate"/>
            </w:r>
            <w:r>
              <w:rPr>
                <w:noProof/>
                <w:webHidden/>
              </w:rPr>
              <w:t>36</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3" w:history="1">
            <w:r w:rsidRPr="00393405">
              <w:rPr>
                <w:rStyle w:val="Hyperlink"/>
                <w:noProof/>
              </w:rPr>
              <w:t>3.3.9 Đặc tả usecase Quản lý thức ăn</w:t>
            </w:r>
            <w:r>
              <w:rPr>
                <w:noProof/>
                <w:webHidden/>
              </w:rPr>
              <w:tab/>
            </w:r>
            <w:r>
              <w:rPr>
                <w:noProof/>
                <w:webHidden/>
              </w:rPr>
              <w:fldChar w:fldCharType="begin"/>
            </w:r>
            <w:r>
              <w:rPr>
                <w:noProof/>
                <w:webHidden/>
              </w:rPr>
              <w:instrText xml:space="preserve"> PAGEREF _Toc27028913 \h </w:instrText>
            </w:r>
            <w:r>
              <w:rPr>
                <w:noProof/>
                <w:webHidden/>
              </w:rPr>
            </w:r>
            <w:r>
              <w:rPr>
                <w:noProof/>
                <w:webHidden/>
              </w:rPr>
              <w:fldChar w:fldCharType="separate"/>
            </w:r>
            <w:r>
              <w:rPr>
                <w:noProof/>
                <w:webHidden/>
              </w:rPr>
              <w:t>38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4" w:history="1">
            <w:r w:rsidRPr="00393405">
              <w:rPr>
                <w:rStyle w:val="Hyperlink"/>
                <w:noProof/>
              </w:rPr>
              <w:t>3.3.10 Đặc tả usecase Quản lý nhà cung cấp</w:t>
            </w:r>
            <w:r>
              <w:rPr>
                <w:noProof/>
                <w:webHidden/>
              </w:rPr>
              <w:tab/>
            </w:r>
            <w:r>
              <w:rPr>
                <w:noProof/>
                <w:webHidden/>
              </w:rPr>
              <w:fldChar w:fldCharType="begin"/>
            </w:r>
            <w:r>
              <w:rPr>
                <w:noProof/>
                <w:webHidden/>
              </w:rPr>
              <w:instrText xml:space="preserve"> PAGEREF _Toc27028914 \h </w:instrText>
            </w:r>
            <w:r>
              <w:rPr>
                <w:noProof/>
                <w:webHidden/>
              </w:rPr>
            </w:r>
            <w:r>
              <w:rPr>
                <w:noProof/>
                <w:webHidden/>
              </w:rPr>
              <w:fldChar w:fldCharType="separate"/>
            </w:r>
            <w:r>
              <w:rPr>
                <w:noProof/>
                <w:webHidden/>
              </w:rPr>
              <w:t>39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5" w:history="1">
            <w:r w:rsidRPr="00393405">
              <w:rPr>
                <w:rStyle w:val="Hyperlink"/>
                <w:noProof/>
              </w:rPr>
              <w:t>3.3.11 Đặc tả usecase Quản lý thành viên</w:t>
            </w:r>
            <w:r>
              <w:rPr>
                <w:noProof/>
                <w:webHidden/>
              </w:rPr>
              <w:tab/>
            </w:r>
            <w:r>
              <w:rPr>
                <w:noProof/>
                <w:webHidden/>
              </w:rPr>
              <w:fldChar w:fldCharType="begin"/>
            </w:r>
            <w:r>
              <w:rPr>
                <w:noProof/>
                <w:webHidden/>
              </w:rPr>
              <w:instrText xml:space="preserve"> PAGEREF _Toc27028915 \h </w:instrText>
            </w:r>
            <w:r>
              <w:rPr>
                <w:noProof/>
                <w:webHidden/>
              </w:rPr>
            </w:r>
            <w:r>
              <w:rPr>
                <w:noProof/>
                <w:webHidden/>
              </w:rPr>
              <w:fldChar w:fldCharType="separate"/>
            </w:r>
            <w:r>
              <w:rPr>
                <w:noProof/>
                <w:webHidden/>
              </w:rPr>
              <w:t>40</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6" w:history="1">
            <w:r w:rsidRPr="00393405">
              <w:rPr>
                <w:rStyle w:val="Hyperlink"/>
                <w:noProof/>
              </w:rPr>
              <w:t>3.3.12 Đặc tả usecase Quản lý nhân viên</w:t>
            </w:r>
            <w:r>
              <w:rPr>
                <w:noProof/>
                <w:webHidden/>
              </w:rPr>
              <w:tab/>
            </w:r>
            <w:r>
              <w:rPr>
                <w:noProof/>
                <w:webHidden/>
              </w:rPr>
              <w:fldChar w:fldCharType="begin"/>
            </w:r>
            <w:r>
              <w:rPr>
                <w:noProof/>
                <w:webHidden/>
              </w:rPr>
              <w:instrText xml:space="preserve"> PAGEREF _Toc27028916 \h </w:instrText>
            </w:r>
            <w:r>
              <w:rPr>
                <w:noProof/>
                <w:webHidden/>
              </w:rPr>
            </w:r>
            <w:r>
              <w:rPr>
                <w:noProof/>
                <w:webHidden/>
              </w:rPr>
              <w:fldChar w:fldCharType="separate"/>
            </w:r>
            <w:r>
              <w:rPr>
                <w:noProof/>
                <w:webHidden/>
              </w:rPr>
              <w:t>41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7" w:history="1">
            <w:r w:rsidRPr="00393405">
              <w:rPr>
                <w:rStyle w:val="Hyperlink"/>
                <w:noProof/>
              </w:rPr>
              <w:t>3.3.13 Đặc tả usecase Quản lý đơn hàng</w:t>
            </w:r>
            <w:r>
              <w:rPr>
                <w:noProof/>
                <w:webHidden/>
              </w:rPr>
              <w:tab/>
            </w:r>
            <w:r>
              <w:rPr>
                <w:noProof/>
                <w:webHidden/>
              </w:rPr>
              <w:fldChar w:fldCharType="begin"/>
            </w:r>
            <w:r>
              <w:rPr>
                <w:noProof/>
                <w:webHidden/>
              </w:rPr>
              <w:instrText xml:space="preserve"> PAGEREF _Toc27028917 \h </w:instrText>
            </w:r>
            <w:r>
              <w:rPr>
                <w:noProof/>
                <w:webHidden/>
              </w:rPr>
            </w:r>
            <w:r>
              <w:rPr>
                <w:noProof/>
                <w:webHidden/>
              </w:rPr>
              <w:fldChar w:fldCharType="separate"/>
            </w:r>
            <w:r>
              <w:rPr>
                <w:noProof/>
                <w:webHidden/>
              </w:rPr>
              <w:t>42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18" w:history="1">
            <w:r w:rsidRPr="00393405">
              <w:rPr>
                <w:rStyle w:val="Hyperlink"/>
                <w:noProof/>
              </w:rPr>
              <w:t>3.3.14 Đặc tả usecase Thống kê báo cáo</w:t>
            </w:r>
            <w:r>
              <w:rPr>
                <w:noProof/>
                <w:webHidden/>
              </w:rPr>
              <w:tab/>
            </w:r>
            <w:r>
              <w:rPr>
                <w:noProof/>
                <w:webHidden/>
              </w:rPr>
              <w:fldChar w:fldCharType="begin"/>
            </w:r>
            <w:r>
              <w:rPr>
                <w:noProof/>
                <w:webHidden/>
              </w:rPr>
              <w:instrText xml:space="preserve"> PAGEREF _Toc27028918 \h </w:instrText>
            </w:r>
            <w:r>
              <w:rPr>
                <w:noProof/>
                <w:webHidden/>
              </w:rPr>
            </w:r>
            <w:r>
              <w:rPr>
                <w:noProof/>
                <w:webHidden/>
              </w:rPr>
              <w:fldChar w:fldCharType="separate"/>
            </w:r>
            <w:r>
              <w:rPr>
                <w:noProof/>
                <w:webHidden/>
              </w:rPr>
              <w:t>43</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919" w:history="1">
            <w:r w:rsidRPr="00393405">
              <w:rPr>
                <w:rStyle w:val="Hyperlink"/>
                <w:b/>
                <w:noProof/>
              </w:rPr>
              <w:t>CHƯƠNG 4: THIẾT KẾ HỆ THỐNG VÀ</w:t>
            </w:r>
            <w:r>
              <w:rPr>
                <w:noProof/>
                <w:webHidden/>
              </w:rPr>
              <w:tab/>
            </w:r>
            <w:r>
              <w:rPr>
                <w:noProof/>
                <w:webHidden/>
              </w:rPr>
              <w:fldChar w:fldCharType="begin"/>
            </w:r>
            <w:r>
              <w:rPr>
                <w:noProof/>
                <w:webHidden/>
              </w:rPr>
              <w:instrText xml:space="preserve"> PAGEREF _Toc27028919 \h </w:instrText>
            </w:r>
            <w:r>
              <w:rPr>
                <w:noProof/>
                <w:webHidden/>
              </w:rPr>
            </w:r>
            <w:r>
              <w:rPr>
                <w:noProof/>
                <w:webHidden/>
              </w:rPr>
              <w:fldChar w:fldCharType="separate"/>
            </w:r>
            <w:r>
              <w:rPr>
                <w:noProof/>
                <w:webHidden/>
              </w:rPr>
              <w:t>45</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920" w:history="1">
            <w:r w:rsidRPr="00393405">
              <w:rPr>
                <w:rStyle w:val="Hyperlink"/>
                <w:b/>
                <w:noProof/>
              </w:rPr>
              <w:t>CƠ SỞ DỮ LIỆU</w:t>
            </w:r>
            <w:r>
              <w:rPr>
                <w:noProof/>
                <w:webHidden/>
              </w:rPr>
              <w:tab/>
            </w:r>
            <w:r>
              <w:rPr>
                <w:noProof/>
                <w:webHidden/>
              </w:rPr>
              <w:fldChar w:fldCharType="begin"/>
            </w:r>
            <w:r>
              <w:rPr>
                <w:noProof/>
                <w:webHidden/>
              </w:rPr>
              <w:instrText xml:space="preserve"> PAGEREF _Toc27028920 \h </w:instrText>
            </w:r>
            <w:r>
              <w:rPr>
                <w:noProof/>
                <w:webHidden/>
              </w:rPr>
            </w:r>
            <w:r>
              <w:rPr>
                <w:noProof/>
                <w:webHidden/>
              </w:rPr>
              <w:fldChar w:fldCharType="separate"/>
            </w:r>
            <w:r>
              <w:rPr>
                <w:noProof/>
                <w:webHidden/>
              </w:rPr>
              <w:t>45</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21" w:history="1">
            <w:r w:rsidRPr="00393405">
              <w:rPr>
                <w:rStyle w:val="Hyperlink"/>
                <w:b/>
                <w:noProof/>
              </w:rPr>
              <w:t>4.1 Biểu đồ trình tự</w:t>
            </w:r>
            <w:r>
              <w:rPr>
                <w:noProof/>
                <w:webHidden/>
              </w:rPr>
              <w:tab/>
            </w:r>
            <w:r>
              <w:rPr>
                <w:noProof/>
                <w:webHidden/>
              </w:rPr>
              <w:fldChar w:fldCharType="begin"/>
            </w:r>
            <w:r>
              <w:rPr>
                <w:noProof/>
                <w:webHidden/>
              </w:rPr>
              <w:instrText xml:space="preserve"> PAGEREF _Toc27028921 \h </w:instrText>
            </w:r>
            <w:r>
              <w:rPr>
                <w:noProof/>
                <w:webHidden/>
              </w:rPr>
            </w:r>
            <w:r>
              <w:rPr>
                <w:noProof/>
                <w:webHidden/>
              </w:rPr>
              <w:fldChar w:fldCharType="separate"/>
            </w:r>
            <w:r>
              <w:rPr>
                <w:noProof/>
                <w:webHidden/>
              </w:rPr>
              <w:t>45</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2" w:history="1">
            <w:r w:rsidRPr="00393405">
              <w:rPr>
                <w:rStyle w:val="Hyperlink"/>
                <w:noProof/>
              </w:rPr>
              <w:t>4.1.1 Biểu đồ trình tự đăng nhập</w:t>
            </w:r>
            <w:r>
              <w:rPr>
                <w:noProof/>
                <w:webHidden/>
              </w:rPr>
              <w:tab/>
            </w:r>
            <w:r>
              <w:rPr>
                <w:noProof/>
                <w:webHidden/>
              </w:rPr>
              <w:fldChar w:fldCharType="begin"/>
            </w:r>
            <w:r>
              <w:rPr>
                <w:noProof/>
                <w:webHidden/>
              </w:rPr>
              <w:instrText xml:space="preserve"> PAGEREF _Toc27028922 \h </w:instrText>
            </w:r>
            <w:r>
              <w:rPr>
                <w:noProof/>
                <w:webHidden/>
              </w:rPr>
            </w:r>
            <w:r>
              <w:rPr>
                <w:noProof/>
                <w:webHidden/>
              </w:rPr>
              <w:fldChar w:fldCharType="separate"/>
            </w:r>
            <w:r>
              <w:rPr>
                <w:noProof/>
                <w:webHidden/>
              </w:rPr>
              <w:t>45</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3" w:history="1">
            <w:r w:rsidRPr="00393405">
              <w:rPr>
                <w:rStyle w:val="Hyperlink"/>
                <w:noProof/>
              </w:rPr>
              <w:t>4.1.2 Biểu đồ trình tự đăng ký</w:t>
            </w:r>
            <w:r>
              <w:rPr>
                <w:noProof/>
                <w:webHidden/>
              </w:rPr>
              <w:tab/>
            </w:r>
            <w:r>
              <w:rPr>
                <w:noProof/>
                <w:webHidden/>
              </w:rPr>
              <w:fldChar w:fldCharType="begin"/>
            </w:r>
            <w:r>
              <w:rPr>
                <w:noProof/>
                <w:webHidden/>
              </w:rPr>
              <w:instrText xml:space="preserve"> PAGEREF _Toc27028923 \h </w:instrText>
            </w:r>
            <w:r>
              <w:rPr>
                <w:noProof/>
                <w:webHidden/>
              </w:rPr>
            </w:r>
            <w:r>
              <w:rPr>
                <w:noProof/>
                <w:webHidden/>
              </w:rPr>
              <w:fldChar w:fldCharType="separate"/>
            </w:r>
            <w:r>
              <w:rPr>
                <w:noProof/>
                <w:webHidden/>
              </w:rPr>
              <w:t>45</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4" w:history="1">
            <w:r w:rsidRPr="00393405">
              <w:rPr>
                <w:rStyle w:val="Hyperlink"/>
                <w:noProof/>
              </w:rPr>
              <w:t>4.1.3 Biểu đồ trình tự tìm kiếm thức ăn</w:t>
            </w:r>
            <w:r>
              <w:rPr>
                <w:noProof/>
                <w:webHidden/>
              </w:rPr>
              <w:tab/>
            </w:r>
            <w:r>
              <w:rPr>
                <w:noProof/>
                <w:webHidden/>
              </w:rPr>
              <w:fldChar w:fldCharType="begin"/>
            </w:r>
            <w:r>
              <w:rPr>
                <w:noProof/>
                <w:webHidden/>
              </w:rPr>
              <w:instrText xml:space="preserve"> PAGEREF _Toc27028924 \h </w:instrText>
            </w:r>
            <w:r>
              <w:rPr>
                <w:noProof/>
                <w:webHidden/>
              </w:rPr>
            </w:r>
            <w:r>
              <w:rPr>
                <w:noProof/>
                <w:webHidden/>
              </w:rPr>
              <w:fldChar w:fldCharType="separate"/>
            </w:r>
            <w:r>
              <w:rPr>
                <w:noProof/>
                <w:webHidden/>
              </w:rPr>
              <w:t>46</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5" w:history="1">
            <w:r w:rsidRPr="00393405">
              <w:rPr>
                <w:rStyle w:val="Hyperlink"/>
                <w:noProof/>
              </w:rPr>
              <w:t>4.1.4 Biểu đồ trình tự quản lý giỏ hàng</w:t>
            </w:r>
            <w:r>
              <w:rPr>
                <w:noProof/>
                <w:webHidden/>
              </w:rPr>
              <w:tab/>
            </w:r>
            <w:r>
              <w:rPr>
                <w:noProof/>
                <w:webHidden/>
              </w:rPr>
              <w:fldChar w:fldCharType="begin"/>
            </w:r>
            <w:r>
              <w:rPr>
                <w:noProof/>
                <w:webHidden/>
              </w:rPr>
              <w:instrText xml:space="preserve"> PAGEREF _Toc27028925 \h </w:instrText>
            </w:r>
            <w:r>
              <w:rPr>
                <w:noProof/>
                <w:webHidden/>
              </w:rPr>
            </w:r>
            <w:r>
              <w:rPr>
                <w:noProof/>
                <w:webHidden/>
              </w:rPr>
              <w:fldChar w:fldCharType="separate"/>
            </w:r>
            <w:r>
              <w:rPr>
                <w:noProof/>
                <w:webHidden/>
              </w:rPr>
              <w:t>47</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6" w:history="1">
            <w:r w:rsidRPr="00393405">
              <w:rPr>
                <w:rStyle w:val="Hyperlink"/>
                <w:noProof/>
              </w:rPr>
              <w:t>4.1.5 Biểu đồ trình tự lập đơn hàng</w:t>
            </w:r>
            <w:r>
              <w:rPr>
                <w:noProof/>
                <w:webHidden/>
              </w:rPr>
              <w:tab/>
            </w:r>
            <w:r>
              <w:rPr>
                <w:noProof/>
                <w:webHidden/>
              </w:rPr>
              <w:fldChar w:fldCharType="begin"/>
            </w:r>
            <w:r>
              <w:rPr>
                <w:noProof/>
                <w:webHidden/>
              </w:rPr>
              <w:instrText xml:space="preserve"> PAGEREF _Toc27028926 \h </w:instrText>
            </w:r>
            <w:r>
              <w:rPr>
                <w:noProof/>
                <w:webHidden/>
              </w:rPr>
            </w:r>
            <w:r>
              <w:rPr>
                <w:noProof/>
                <w:webHidden/>
              </w:rPr>
              <w:fldChar w:fldCharType="separate"/>
            </w:r>
            <w:r>
              <w:rPr>
                <w:noProof/>
                <w:webHidden/>
              </w:rPr>
              <w:t>48</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27" w:history="1">
            <w:r w:rsidRPr="00393405">
              <w:rPr>
                <w:rStyle w:val="Hyperlink"/>
                <w:b/>
                <w:noProof/>
              </w:rPr>
              <w:t>4.2 Biểu đồ hoạt động</w:t>
            </w:r>
            <w:r>
              <w:rPr>
                <w:noProof/>
                <w:webHidden/>
              </w:rPr>
              <w:tab/>
            </w:r>
            <w:r>
              <w:rPr>
                <w:noProof/>
                <w:webHidden/>
              </w:rPr>
              <w:fldChar w:fldCharType="begin"/>
            </w:r>
            <w:r>
              <w:rPr>
                <w:noProof/>
                <w:webHidden/>
              </w:rPr>
              <w:instrText xml:space="preserve"> PAGEREF _Toc27028927 \h </w:instrText>
            </w:r>
            <w:r>
              <w:rPr>
                <w:noProof/>
                <w:webHidden/>
              </w:rPr>
            </w:r>
            <w:r>
              <w:rPr>
                <w:noProof/>
                <w:webHidden/>
              </w:rPr>
              <w:fldChar w:fldCharType="separate"/>
            </w:r>
            <w:r>
              <w:rPr>
                <w:noProof/>
                <w:webHidden/>
              </w:rPr>
              <w:t>48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8" w:history="1">
            <w:r w:rsidRPr="00393405">
              <w:rPr>
                <w:rStyle w:val="Hyperlink"/>
                <w:bCs/>
                <w:noProof/>
              </w:rPr>
              <w:t>4.2.1 Biểu đồ hoạt động tìm kiếm thức ăn</w:t>
            </w:r>
            <w:r>
              <w:rPr>
                <w:noProof/>
                <w:webHidden/>
              </w:rPr>
              <w:tab/>
            </w:r>
            <w:r>
              <w:rPr>
                <w:noProof/>
                <w:webHidden/>
              </w:rPr>
              <w:fldChar w:fldCharType="begin"/>
            </w:r>
            <w:r>
              <w:rPr>
                <w:noProof/>
                <w:webHidden/>
              </w:rPr>
              <w:instrText xml:space="preserve"> PAGEREF _Toc27028928 \h </w:instrText>
            </w:r>
            <w:r>
              <w:rPr>
                <w:noProof/>
                <w:webHidden/>
              </w:rPr>
            </w:r>
            <w:r>
              <w:rPr>
                <w:noProof/>
                <w:webHidden/>
              </w:rPr>
              <w:fldChar w:fldCharType="separate"/>
            </w:r>
            <w:r>
              <w:rPr>
                <w:noProof/>
                <w:webHidden/>
              </w:rPr>
              <w:t>48</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29" w:history="1">
            <w:r w:rsidRPr="00393405">
              <w:rPr>
                <w:rStyle w:val="Hyperlink"/>
                <w:bCs/>
                <w:noProof/>
              </w:rPr>
              <w:t>4.2.2 Biểu đồ hoạt động thêm giỏ hàng</w:t>
            </w:r>
            <w:r>
              <w:rPr>
                <w:noProof/>
                <w:webHidden/>
              </w:rPr>
              <w:tab/>
            </w:r>
            <w:r>
              <w:rPr>
                <w:noProof/>
                <w:webHidden/>
              </w:rPr>
              <w:fldChar w:fldCharType="begin"/>
            </w:r>
            <w:r>
              <w:rPr>
                <w:noProof/>
                <w:webHidden/>
              </w:rPr>
              <w:instrText xml:space="preserve"> PAGEREF _Toc27028929 \h </w:instrText>
            </w:r>
            <w:r>
              <w:rPr>
                <w:noProof/>
                <w:webHidden/>
              </w:rPr>
            </w:r>
            <w:r>
              <w:rPr>
                <w:noProof/>
                <w:webHidden/>
              </w:rPr>
              <w:fldChar w:fldCharType="separate"/>
            </w:r>
            <w:r>
              <w:rPr>
                <w:noProof/>
                <w:webHidden/>
              </w:rPr>
              <w:t>49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0" w:history="1">
            <w:r w:rsidRPr="00393405">
              <w:rPr>
                <w:rStyle w:val="Hyperlink"/>
                <w:bCs/>
                <w:noProof/>
              </w:rPr>
              <w:t>4.2.3 Biểu đồ hoạt động xóa thức ăn</w:t>
            </w:r>
            <w:r>
              <w:rPr>
                <w:noProof/>
                <w:webHidden/>
              </w:rPr>
              <w:tab/>
            </w:r>
            <w:r>
              <w:rPr>
                <w:noProof/>
                <w:webHidden/>
              </w:rPr>
              <w:fldChar w:fldCharType="begin"/>
            </w:r>
            <w:r>
              <w:rPr>
                <w:noProof/>
                <w:webHidden/>
              </w:rPr>
              <w:instrText xml:space="preserve"> PAGEREF _Toc27028930 \h </w:instrText>
            </w:r>
            <w:r>
              <w:rPr>
                <w:noProof/>
                <w:webHidden/>
              </w:rPr>
            </w:r>
            <w:r>
              <w:rPr>
                <w:noProof/>
                <w:webHidden/>
              </w:rPr>
              <w:fldChar w:fldCharType="separate"/>
            </w:r>
            <w:r>
              <w:rPr>
                <w:noProof/>
                <w:webHidden/>
              </w:rPr>
              <w:t>49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1" w:history="1">
            <w:r w:rsidRPr="00393405">
              <w:rPr>
                <w:rStyle w:val="Hyperlink"/>
                <w:bCs/>
                <w:noProof/>
              </w:rPr>
              <w:t>4.2.4 Biểu đồ hoạt động sửa giỏ hàng</w:t>
            </w:r>
            <w:r>
              <w:rPr>
                <w:noProof/>
                <w:webHidden/>
              </w:rPr>
              <w:tab/>
            </w:r>
            <w:r>
              <w:rPr>
                <w:noProof/>
                <w:webHidden/>
              </w:rPr>
              <w:fldChar w:fldCharType="begin"/>
            </w:r>
            <w:r>
              <w:rPr>
                <w:noProof/>
                <w:webHidden/>
              </w:rPr>
              <w:instrText xml:space="preserve"> PAGEREF _Toc27028931 \h </w:instrText>
            </w:r>
            <w:r>
              <w:rPr>
                <w:noProof/>
                <w:webHidden/>
              </w:rPr>
            </w:r>
            <w:r>
              <w:rPr>
                <w:noProof/>
                <w:webHidden/>
              </w:rPr>
              <w:fldChar w:fldCharType="separate"/>
            </w:r>
            <w:r>
              <w:rPr>
                <w:noProof/>
                <w:webHidden/>
              </w:rPr>
              <w:t>49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2" w:history="1">
            <w:r w:rsidRPr="00393405">
              <w:rPr>
                <w:rStyle w:val="Hyperlink"/>
                <w:bCs/>
                <w:noProof/>
              </w:rPr>
              <w:t>4.2.5 Biểu đồ hoạt động xóa giỏ hàng</w:t>
            </w:r>
            <w:r>
              <w:rPr>
                <w:noProof/>
                <w:webHidden/>
              </w:rPr>
              <w:tab/>
            </w:r>
            <w:r>
              <w:rPr>
                <w:noProof/>
                <w:webHidden/>
              </w:rPr>
              <w:fldChar w:fldCharType="begin"/>
            </w:r>
            <w:r>
              <w:rPr>
                <w:noProof/>
                <w:webHidden/>
              </w:rPr>
              <w:instrText xml:space="preserve"> PAGEREF _Toc27028932 \h </w:instrText>
            </w:r>
            <w:r>
              <w:rPr>
                <w:noProof/>
                <w:webHidden/>
              </w:rPr>
            </w:r>
            <w:r>
              <w:rPr>
                <w:noProof/>
                <w:webHidden/>
              </w:rPr>
              <w:fldChar w:fldCharType="separate"/>
            </w:r>
            <w:r>
              <w:rPr>
                <w:noProof/>
                <w:webHidden/>
              </w:rPr>
              <w:t>50</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33" w:history="1">
            <w:r w:rsidRPr="00393405">
              <w:rPr>
                <w:rStyle w:val="Hyperlink"/>
                <w:noProof/>
              </w:rPr>
              <w:t>4.3 Biểu đồ lớp</w:t>
            </w:r>
            <w:r>
              <w:rPr>
                <w:noProof/>
                <w:webHidden/>
              </w:rPr>
              <w:tab/>
            </w:r>
            <w:r>
              <w:rPr>
                <w:noProof/>
                <w:webHidden/>
              </w:rPr>
              <w:fldChar w:fldCharType="begin"/>
            </w:r>
            <w:r>
              <w:rPr>
                <w:noProof/>
                <w:webHidden/>
              </w:rPr>
              <w:instrText xml:space="preserve"> PAGEREF _Toc27028933 \h </w:instrText>
            </w:r>
            <w:r>
              <w:rPr>
                <w:noProof/>
                <w:webHidden/>
              </w:rPr>
            </w:r>
            <w:r>
              <w:rPr>
                <w:noProof/>
                <w:webHidden/>
              </w:rPr>
              <w:fldChar w:fldCharType="separate"/>
            </w:r>
            <w:r>
              <w:rPr>
                <w:noProof/>
                <w:webHidden/>
              </w:rPr>
              <w:t>51</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34" w:history="1">
            <w:r w:rsidRPr="00393405">
              <w:rPr>
                <w:rStyle w:val="Hyperlink"/>
                <w:noProof/>
              </w:rPr>
              <w:t>4.4 Sơ đồ trạng thái</w:t>
            </w:r>
            <w:r>
              <w:rPr>
                <w:noProof/>
                <w:webHidden/>
              </w:rPr>
              <w:tab/>
            </w:r>
            <w:r>
              <w:rPr>
                <w:noProof/>
                <w:webHidden/>
              </w:rPr>
              <w:fldChar w:fldCharType="begin"/>
            </w:r>
            <w:r>
              <w:rPr>
                <w:noProof/>
                <w:webHidden/>
              </w:rPr>
              <w:instrText xml:space="preserve"> PAGEREF _Toc27028934 \h </w:instrText>
            </w:r>
            <w:r>
              <w:rPr>
                <w:noProof/>
                <w:webHidden/>
              </w:rPr>
            </w:r>
            <w:r>
              <w:rPr>
                <w:noProof/>
                <w:webHidden/>
              </w:rPr>
              <w:fldChar w:fldCharType="separate"/>
            </w:r>
            <w:r>
              <w:rPr>
                <w:noProof/>
                <w:webHidden/>
              </w:rPr>
              <w:t>51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5" w:history="1">
            <w:r w:rsidRPr="00393405">
              <w:rPr>
                <w:rStyle w:val="Hyperlink"/>
                <w:noProof/>
              </w:rPr>
              <w:t>4.4.1 Biểu đồ trạng thái Đơn hàng</w:t>
            </w:r>
            <w:r>
              <w:rPr>
                <w:noProof/>
                <w:webHidden/>
              </w:rPr>
              <w:tab/>
            </w:r>
            <w:r>
              <w:rPr>
                <w:noProof/>
                <w:webHidden/>
              </w:rPr>
              <w:fldChar w:fldCharType="begin"/>
            </w:r>
            <w:r>
              <w:rPr>
                <w:noProof/>
                <w:webHidden/>
              </w:rPr>
              <w:instrText xml:space="preserve"> PAGEREF _Toc27028935 \h </w:instrText>
            </w:r>
            <w:r>
              <w:rPr>
                <w:noProof/>
                <w:webHidden/>
              </w:rPr>
            </w:r>
            <w:r>
              <w:rPr>
                <w:noProof/>
                <w:webHidden/>
              </w:rPr>
              <w:fldChar w:fldCharType="separate"/>
            </w:r>
            <w:r>
              <w:rPr>
                <w:noProof/>
                <w:webHidden/>
              </w:rPr>
              <w:t>51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6" w:history="1">
            <w:r w:rsidRPr="00393405">
              <w:rPr>
                <w:rStyle w:val="Hyperlink"/>
                <w:noProof/>
              </w:rPr>
              <w:t>4.4.2 Biểu đồ trạng thái món ăn</w:t>
            </w:r>
            <w:r>
              <w:rPr>
                <w:noProof/>
                <w:webHidden/>
              </w:rPr>
              <w:tab/>
            </w:r>
            <w:r>
              <w:rPr>
                <w:noProof/>
                <w:webHidden/>
              </w:rPr>
              <w:fldChar w:fldCharType="begin"/>
            </w:r>
            <w:r>
              <w:rPr>
                <w:noProof/>
                <w:webHidden/>
              </w:rPr>
              <w:instrText xml:space="preserve"> PAGEREF _Toc27028936 \h </w:instrText>
            </w:r>
            <w:r>
              <w:rPr>
                <w:noProof/>
                <w:webHidden/>
              </w:rPr>
            </w:r>
            <w:r>
              <w:rPr>
                <w:noProof/>
                <w:webHidden/>
              </w:rPr>
              <w:fldChar w:fldCharType="separate"/>
            </w:r>
            <w:r>
              <w:rPr>
                <w:noProof/>
                <w:webHidden/>
              </w:rPr>
              <w:t>52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37" w:history="1">
            <w:r w:rsidRPr="00393405">
              <w:rPr>
                <w:rStyle w:val="Hyperlink"/>
                <w:noProof/>
              </w:rPr>
              <w:t>4.3.3 Biểu đồ trạng thái giỏ hàng</w:t>
            </w:r>
            <w:r>
              <w:rPr>
                <w:noProof/>
                <w:webHidden/>
              </w:rPr>
              <w:tab/>
            </w:r>
            <w:r>
              <w:rPr>
                <w:noProof/>
                <w:webHidden/>
              </w:rPr>
              <w:fldChar w:fldCharType="begin"/>
            </w:r>
            <w:r>
              <w:rPr>
                <w:noProof/>
                <w:webHidden/>
              </w:rPr>
              <w:instrText xml:space="preserve"> PAGEREF _Toc27028937 \h </w:instrText>
            </w:r>
            <w:r>
              <w:rPr>
                <w:noProof/>
                <w:webHidden/>
              </w:rPr>
            </w:r>
            <w:r>
              <w:rPr>
                <w:noProof/>
                <w:webHidden/>
              </w:rPr>
              <w:fldChar w:fldCharType="separate"/>
            </w:r>
            <w:r>
              <w:rPr>
                <w:noProof/>
                <w:webHidden/>
              </w:rPr>
              <w:t>52</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38" w:history="1">
            <w:r w:rsidRPr="00393405">
              <w:rPr>
                <w:rStyle w:val="Hyperlink"/>
                <w:b/>
                <w:noProof/>
              </w:rPr>
              <w:t>4.5 Thiết kế cơ sở dữ liệu</w:t>
            </w:r>
            <w:r>
              <w:rPr>
                <w:noProof/>
                <w:webHidden/>
              </w:rPr>
              <w:tab/>
            </w:r>
            <w:r>
              <w:rPr>
                <w:noProof/>
                <w:webHidden/>
              </w:rPr>
              <w:fldChar w:fldCharType="begin"/>
            </w:r>
            <w:r>
              <w:rPr>
                <w:noProof/>
                <w:webHidden/>
              </w:rPr>
              <w:instrText xml:space="preserve"> PAGEREF _Toc27028938 \h </w:instrText>
            </w:r>
            <w:r>
              <w:rPr>
                <w:noProof/>
                <w:webHidden/>
              </w:rPr>
            </w:r>
            <w:r>
              <w:rPr>
                <w:noProof/>
                <w:webHidden/>
              </w:rPr>
              <w:fldChar w:fldCharType="separate"/>
            </w:r>
            <w:r>
              <w:rPr>
                <w:noProof/>
                <w:webHidden/>
              </w:rPr>
              <w:t>52</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39" w:history="1">
            <w:r w:rsidRPr="00393405">
              <w:rPr>
                <w:rStyle w:val="Hyperlink"/>
                <w:noProof/>
              </w:rPr>
              <w:t>4.6 Thiết kế giao diện</w:t>
            </w:r>
            <w:r>
              <w:rPr>
                <w:noProof/>
                <w:webHidden/>
              </w:rPr>
              <w:tab/>
            </w:r>
            <w:r>
              <w:rPr>
                <w:noProof/>
                <w:webHidden/>
              </w:rPr>
              <w:fldChar w:fldCharType="begin"/>
            </w:r>
            <w:r>
              <w:rPr>
                <w:noProof/>
                <w:webHidden/>
              </w:rPr>
              <w:instrText xml:space="preserve"> PAGEREF _Toc27028939 \h </w:instrText>
            </w:r>
            <w:r>
              <w:rPr>
                <w:noProof/>
                <w:webHidden/>
              </w:rPr>
            </w:r>
            <w:r>
              <w:rPr>
                <w:noProof/>
                <w:webHidden/>
              </w:rPr>
              <w:fldChar w:fldCharType="separate"/>
            </w:r>
            <w:r>
              <w:rPr>
                <w:noProof/>
                <w:webHidden/>
              </w:rPr>
              <w:t>59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0" w:history="1">
            <w:r w:rsidRPr="00393405">
              <w:rPr>
                <w:rStyle w:val="Hyperlink"/>
                <w:noProof/>
              </w:rPr>
              <w:t>4.6.1 Giao diện trang chủ</w:t>
            </w:r>
            <w:r>
              <w:rPr>
                <w:noProof/>
                <w:webHidden/>
              </w:rPr>
              <w:tab/>
            </w:r>
            <w:r>
              <w:rPr>
                <w:noProof/>
                <w:webHidden/>
              </w:rPr>
              <w:fldChar w:fldCharType="begin"/>
            </w:r>
            <w:r>
              <w:rPr>
                <w:noProof/>
                <w:webHidden/>
              </w:rPr>
              <w:instrText xml:space="preserve"> PAGEREF _Toc27028940 \h </w:instrText>
            </w:r>
            <w:r>
              <w:rPr>
                <w:noProof/>
                <w:webHidden/>
              </w:rPr>
            </w:r>
            <w:r>
              <w:rPr>
                <w:noProof/>
                <w:webHidden/>
              </w:rPr>
              <w:fldChar w:fldCharType="separate"/>
            </w:r>
            <w:r>
              <w:rPr>
                <w:noProof/>
                <w:webHidden/>
              </w:rPr>
              <w:t>59</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1" w:history="1">
            <w:r w:rsidRPr="00393405">
              <w:rPr>
                <w:rStyle w:val="Hyperlink"/>
                <w:noProof/>
              </w:rPr>
              <w:t>4.6.2 Giao diện đăng ký thành viên</w:t>
            </w:r>
            <w:r>
              <w:rPr>
                <w:noProof/>
                <w:webHidden/>
              </w:rPr>
              <w:tab/>
            </w:r>
            <w:r>
              <w:rPr>
                <w:noProof/>
                <w:webHidden/>
              </w:rPr>
              <w:fldChar w:fldCharType="begin"/>
            </w:r>
            <w:r>
              <w:rPr>
                <w:noProof/>
                <w:webHidden/>
              </w:rPr>
              <w:instrText xml:space="preserve"> PAGEREF _Toc27028941 \h </w:instrText>
            </w:r>
            <w:r>
              <w:rPr>
                <w:noProof/>
                <w:webHidden/>
              </w:rPr>
            </w:r>
            <w:r>
              <w:rPr>
                <w:noProof/>
                <w:webHidden/>
              </w:rPr>
              <w:fldChar w:fldCharType="separate"/>
            </w:r>
            <w:r>
              <w:rPr>
                <w:noProof/>
                <w:webHidden/>
              </w:rPr>
              <w:t>60</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2" w:history="1">
            <w:r w:rsidRPr="00393405">
              <w:rPr>
                <w:rStyle w:val="Hyperlink"/>
                <w:noProof/>
              </w:rPr>
              <w:t>4.6.3 Giao diện đăng nhập thành viên</w:t>
            </w:r>
            <w:r>
              <w:rPr>
                <w:noProof/>
                <w:webHidden/>
              </w:rPr>
              <w:tab/>
            </w:r>
            <w:r>
              <w:rPr>
                <w:noProof/>
                <w:webHidden/>
              </w:rPr>
              <w:fldChar w:fldCharType="begin"/>
            </w:r>
            <w:r>
              <w:rPr>
                <w:noProof/>
                <w:webHidden/>
              </w:rPr>
              <w:instrText xml:space="preserve"> PAGEREF _Toc27028942 \h </w:instrText>
            </w:r>
            <w:r>
              <w:rPr>
                <w:noProof/>
                <w:webHidden/>
              </w:rPr>
            </w:r>
            <w:r>
              <w:rPr>
                <w:noProof/>
                <w:webHidden/>
              </w:rPr>
              <w:fldChar w:fldCharType="separate"/>
            </w:r>
            <w:r>
              <w:rPr>
                <w:noProof/>
                <w:webHidden/>
              </w:rPr>
              <w:t>60</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3" w:history="1">
            <w:r w:rsidRPr="00393405">
              <w:rPr>
                <w:rStyle w:val="Hyperlink"/>
                <w:noProof/>
              </w:rPr>
              <w:t>4.6.4 Giao diện chi tiết thông tin món ăn</w:t>
            </w:r>
            <w:r>
              <w:rPr>
                <w:noProof/>
                <w:webHidden/>
              </w:rPr>
              <w:tab/>
            </w:r>
            <w:r>
              <w:rPr>
                <w:noProof/>
                <w:webHidden/>
              </w:rPr>
              <w:fldChar w:fldCharType="begin"/>
            </w:r>
            <w:r>
              <w:rPr>
                <w:noProof/>
                <w:webHidden/>
              </w:rPr>
              <w:instrText xml:space="preserve"> PAGEREF _Toc27028943 \h </w:instrText>
            </w:r>
            <w:r>
              <w:rPr>
                <w:noProof/>
                <w:webHidden/>
              </w:rPr>
            </w:r>
            <w:r>
              <w:rPr>
                <w:noProof/>
                <w:webHidden/>
              </w:rPr>
              <w:fldChar w:fldCharType="separate"/>
            </w:r>
            <w:r>
              <w:rPr>
                <w:noProof/>
                <w:webHidden/>
              </w:rPr>
              <w:t>61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4" w:history="1">
            <w:r w:rsidRPr="00393405">
              <w:rPr>
                <w:rStyle w:val="Hyperlink"/>
                <w:noProof/>
              </w:rPr>
              <w:t>4.6.5 Giao diện quản lý giỏ hàng</w:t>
            </w:r>
            <w:r>
              <w:rPr>
                <w:noProof/>
                <w:webHidden/>
              </w:rPr>
              <w:tab/>
            </w:r>
            <w:r>
              <w:rPr>
                <w:noProof/>
                <w:webHidden/>
              </w:rPr>
              <w:fldChar w:fldCharType="begin"/>
            </w:r>
            <w:r>
              <w:rPr>
                <w:noProof/>
                <w:webHidden/>
              </w:rPr>
              <w:instrText xml:space="preserve"> PAGEREF _Toc27028944 \h </w:instrText>
            </w:r>
            <w:r>
              <w:rPr>
                <w:noProof/>
                <w:webHidden/>
              </w:rPr>
            </w:r>
            <w:r>
              <w:rPr>
                <w:noProof/>
                <w:webHidden/>
              </w:rPr>
              <w:fldChar w:fldCharType="separate"/>
            </w:r>
            <w:r>
              <w:rPr>
                <w:noProof/>
                <w:webHidden/>
              </w:rPr>
              <w:t>61</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5" w:history="1">
            <w:r w:rsidRPr="00393405">
              <w:rPr>
                <w:rStyle w:val="Hyperlink"/>
                <w:noProof/>
              </w:rPr>
              <w:t>4.6.6 Giao diện thanh toán</w:t>
            </w:r>
            <w:r>
              <w:rPr>
                <w:noProof/>
                <w:webHidden/>
              </w:rPr>
              <w:tab/>
            </w:r>
            <w:r>
              <w:rPr>
                <w:noProof/>
                <w:webHidden/>
              </w:rPr>
              <w:fldChar w:fldCharType="begin"/>
            </w:r>
            <w:r>
              <w:rPr>
                <w:noProof/>
                <w:webHidden/>
              </w:rPr>
              <w:instrText xml:space="preserve"> PAGEREF _Toc27028945 \h </w:instrText>
            </w:r>
            <w:r>
              <w:rPr>
                <w:noProof/>
                <w:webHidden/>
              </w:rPr>
            </w:r>
            <w:r>
              <w:rPr>
                <w:noProof/>
                <w:webHidden/>
              </w:rPr>
              <w:fldChar w:fldCharType="separate"/>
            </w:r>
            <w:r>
              <w:rPr>
                <w:noProof/>
                <w:webHidden/>
              </w:rPr>
              <w:t>62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6" w:history="1">
            <w:r w:rsidRPr="00393405">
              <w:rPr>
                <w:rStyle w:val="Hyperlink"/>
                <w:noProof/>
              </w:rPr>
              <w:t>4.6.7 Giao diện đăng nhập quản trị</w:t>
            </w:r>
            <w:r>
              <w:rPr>
                <w:noProof/>
                <w:webHidden/>
              </w:rPr>
              <w:tab/>
            </w:r>
            <w:r>
              <w:rPr>
                <w:noProof/>
                <w:webHidden/>
              </w:rPr>
              <w:fldChar w:fldCharType="begin"/>
            </w:r>
            <w:r>
              <w:rPr>
                <w:noProof/>
                <w:webHidden/>
              </w:rPr>
              <w:instrText xml:space="preserve"> PAGEREF _Toc27028946 \h </w:instrText>
            </w:r>
            <w:r>
              <w:rPr>
                <w:noProof/>
                <w:webHidden/>
              </w:rPr>
            </w:r>
            <w:r>
              <w:rPr>
                <w:noProof/>
                <w:webHidden/>
              </w:rPr>
              <w:fldChar w:fldCharType="separate"/>
            </w:r>
            <w:r>
              <w:rPr>
                <w:noProof/>
                <w:webHidden/>
              </w:rPr>
              <w:t>62</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7" w:history="1">
            <w:r w:rsidRPr="00393405">
              <w:rPr>
                <w:rStyle w:val="Hyperlink"/>
                <w:noProof/>
              </w:rPr>
              <w:t>4.6.8 Giao diện quản lý khách hàng</w:t>
            </w:r>
            <w:r>
              <w:rPr>
                <w:noProof/>
                <w:webHidden/>
              </w:rPr>
              <w:tab/>
            </w:r>
            <w:r>
              <w:rPr>
                <w:noProof/>
                <w:webHidden/>
              </w:rPr>
              <w:fldChar w:fldCharType="begin"/>
            </w:r>
            <w:r>
              <w:rPr>
                <w:noProof/>
                <w:webHidden/>
              </w:rPr>
              <w:instrText xml:space="preserve"> PAGEREF _Toc27028947 \h </w:instrText>
            </w:r>
            <w:r>
              <w:rPr>
                <w:noProof/>
                <w:webHidden/>
              </w:rPr>
            </w:r>
            <w:r>
              <w:rPr>
                <w:noProof/>
                <w:webHidden/>
              </w:rPr>
              <w:fldChar w:fldCharType="separate"/>
            </w:r>
            <w:r>
              <w:rPr>
                <w:noProof/>
                <w:webHidden/>
              </w:rPr>
              <w:t>63</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8" w:history="1">
            <w:r w:rsidRPr="00393405">
              <w:rPr>
                <w:rStyle w:val="Hyperlink"/>
                <w:noProof/>
              </w:rPr>
              <w:t>4.6.9Giao diện quản lý món ăn</w:t>
            </w:r>
            <w:r>
              <w:rPr>
                <w:noProof/>
                <w:webHidden/>
              </w:rPr>
              <w:tab/>
            </w:r>
            <w:r>
              <w:rPr>
                <w:noProof/>
                <w:webHidden/>
              </w:rPr>
              <w:fldChar w:fldCharType="begin"/>
            </w:r>
            <w:r>
              <w:rPr>
                <w:noProof/>
                <w:webHidden/>
              </w:rPr>
              <w:instrText xml:space="preserve"> PAGEREF _Toc27028948 \h </w:instrText>
            </w:r>
            <w:r>
              <w:rPr>
                <w:noProof/>
                <w:webHidden/>
              </w:rPr>
            </w:r>
            <w:r>
              <w:rPr>
                <w:noProof/>
                <w:webHidden/>
              </w:rPr>
              <w:fldChar w:fldCharType="separate"/>
            </w:r>
            <w:r>
              <w:rPr>
                <w:noProof/>
                <w:webHidden/>
              </w:rPr>
              <w:t>63</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49" w:history="1">
            <w:r w:rsidRPr="00393405">
              <w:rPr>
                <w:rStyle w:val="Hyperlink"/>
                <w:noProof/>
              </w:rPr>
              <w:t>4.6.10 Giao diện quản lý món ăn</w:t>
            </w:r>
            <w:r>
              <w:rPr>
                <w:noProof/>
                <w:webHidden/>
              </w:rPr>
              <w:tab/>
            </w:r>
            <w:r>
              <w:rPr>
                <w:noProof/>
                <w:webHidden/>
              </w:rPr>
              <w:fldChar w:fldCharType="begin"/>
            </w:r>
            <w:r>
              <w:rPr>
                <w:noProof/>
                <w:webHidden/>
              </w:rPr>
              <w:instrText xml:space="preserve"> PAGEREF _Toc27028949 \h </w:instrText>
            </w:r>
            <w:r>
              <w:rPr>
                <w:noProof/>
                <w:webHidden/>
              </w:rPr>
            </w:r>
            <w:r>
              <w:rPr>
                <w:noProof/>
                <w:webHidden/>
              </w:rPr>
              <w:fldChar w:fldCharType="separate"/>
            </w:r>
            <w:r>
              <w:rPr>
                <w:noProof/>
                <w:webHidden/>
              </w:rPr>
              <w:t>64</w:t>
            </w:r>
            <w:r>
              <w:rPr>
                <w:noProof/>
                <w:webHidden/>
              </w:rPr>
              <w:fldChar w:fldCharType="end"/>
            </w:r>
          </w:hyperlink>
        </w:p>
        <w:p w:rsidR="0073658F" w:rsidRDefault="0073658F">
          <w:pPr>
            <w:pStyle w:val="TOC3"/>
            <w:tabs>
              <w:tab w:val="right" w:leader="dot" w:pos="9350"/>
            </w:tabs>
            <w:rPr>
              <w:rFonts w:asciiTheme="minorHAnsi" w:eastAsiaTheme="minorEastAsia" w:hAnsiTheme="minorHAnsi" w:cstheme="minorBidi"/>
              <w:noProof/>
              <w:color w:val="auto"/>
              <w:sz w:val="22"/>
              <w:szCs w:val="22"/>
            </w:rPr>
          </w:pPr>
          <w:hyperlink w:anchor="_Toc27028950" w:history="1">
            <w:r w:rsidRPr="00393405">
              <w:rPr>
                <w:rStyle w:val="Hyperlink"/>
                <w:noProof/>
              </w:rPr>
              <w:t>4.6.11 Giao diện quản lý đơn hàng</w:t>
            </w:r>
            <w:r>
              <w:rPr>
                <w:noProof/>
                <w:webHidden/>
              </w:rPr>
              <w:tab/>
            </w:r>
            <w:r>
              <w:rPr>
                <w:noProof/>
                <w:webHidden/>
              </w:rPr>
              <w:fldChar w:fldCharType="begin"/>
            </w:r>
            <w:r>
              <w:rPr>
                <w:noProof/>
                <w:webHidden/>
              </w:rPr>
              <w:instrText xml:space="preserve"> PAGEREF _Toc27028950 \h </w:instrText>
            </w:r>
            <w:r>
              <w:rPr>
                <w:noProof/>
                <w:webHidden/>
              </w:rPr>
            </w:r>
            <w:r>
              <w:rPr>
                <w:noProof/>
                <w:webHidden/>
              </w:rPr>
              <w:fldChar w:fldCharType="separate"/>
            </w:r>
            <w:r>
              <w:rPr>
                <w:noProof/>
                <w:webHidden/>
              </w:rPr>
              <w:t>65</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951" w:history="1">
            <w:r w:rsidRPr="00393405">
              <w:rPr>
                <w:rStyle w:val="Hyperlink"/>
                <w:b/>
                <w:noProof/>
              </w:rPr>
              <w:t>CHƯƠNG 5: KẾT LUẬN</w:t>
            </w:r>
            <w:r>
              <w:rPr>
                <w:noProof/>
                <w:webHidden/>
              </w:rPr>
              <w:tab/>
            </w:r>
            <w:r>
              <w:rPr>
                <w:noProof/>
                <w:webHidden/>
              </w:rPr>
              <w:fldChar w:fldCharType="begin"/>
            </w:r>
            <w:r>
              <w:rPr>
                <w:noProof/>
                <w:webHidden/>
              </w:rPr>
              <w:instrText xml:space="preserve"> PAGEREF _Toc27028951 \h </w:instrText>
            </w:r>
            <w:r>
              <w:rPr>
                <w:noProof/>
                <w:webHidden/>
              </w:rPr>
            </w:r>
            <w:r>
              <w:rPr>
                <w:noProof/>
                <w:webHidden/>
              </w:rPr>
              <w:fldChar w:fldCharType="separate"/>
            </w:r>
            <w:r>
              <w:rPr>
                <w:noProof/>
                <w:webHidden/>
              </w:rPr>
              <w:t>65</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52" w:history="1">
            <w:r w:rsidRPr="00393405">
              <w:rPr>
                <w:rStyle w:val="Hyperlink"/>
                <w:b/>
                <w:noProof/>
              </w:rPr>
              <w:t>5.1 Kết quả đạt được</w:t>
            </w:r>
            <w:r>
              <w:rPr>
                <w:noProof/>
                <w:webHidden/>
              </w:rPr>
              <w:tab/>
            </w:r>
            <w:r>
              <w:rPr>
                <w:noProof/>
                <w:webHidden/>
              </w:rPr>
              <w:fldChar w:fldCharType="begin"/>
            </w:r>
            <w:r>
              <w:rPr>
                <w:noProof/>
                <w:webHidden/>
              </w:rPr>
              <w:instrText xml:space="preserve"> PAGEREF _Toc27028952 \h </w:instrText>
            </w:r>
            <w:r>
              <w:rPr>
                <w:noProof/>
                <w:webHidden/>
              </w:rPr>
            </w:r>
            <w:r>
              <w:rPr>
                <w:noProof/>
                <w:webHidden/>
              </w:rPr>
              <w:fldChar w:fldCharType="separate"/>
            </w:r>
            <w:r>
              <w:rPr>
                <w:noProof/>
                <w:webHidden/>
              </w:rPr>
              <w:t>65</w:t>
            </w:r>
            <w:r>
              <w:rPr>
                <w:noProof/>
                <w:webHidden/>
              </w:rPr>
              <w:fldChar w:fldCharType="end"/>
            </w:r>
          </w:hyperlink>
        </w:p>
        <w:p w:rsidR="0073658F" w:rsidRDefault="0073658F">
          <w:pPr>
            <w:pStyle w:val="TOC2"/>
            <w:tabs>
              <w:tab w:val="right" w:leader="dot" w:pos="9350"/>
            </w:tabs>
            <w:rPr>
              <w:rFonts w:asciiTheme="minorHAnsi" w:eastAsiaTheme="minorEastAsia" w:hAnsiTheme="minorHAnsi" w:cstheme="minorBidi"/>
              <w:noProof/>
              <w:color w:val="auto"/>
              <w:sz w:val="22"/>
              <w:szCs w:val="22"/>
            </w:rPr>
          </w:pPr>
          <w:hyperlink w:anchor="_Toc27028953" w:history="1">
            <w:r w:rsidRPr="00393405">
              <w:rPr>
                <w:rStyle w:val="Hyperlink"/>
                <w:b/>
                <w:noProof/>
              </w:rPr>
              <w:t>5.2 Hướng phát triển của website</w:t>
            </w:r>
            <w:r>
              <w:rPr>
                <w:noProof/>
                <w:webHidden/>
              </w:rPr>
              <w:tab/>
            </w:r>
            <w:r>
              <w:rPr>
                <w:noProof/>
                <w:webHidden/>
              </w:rPr>
              <w:fldChar w:fldCharType="begin"/>
            </w:r>
            <w:r>
              <w:rPr>
                <w:noProof/>
                <w:webHidden/>
              </w:rPr>
              <w:instrText xml:space="preserve"> PAGEREF _Toc27028953 \h </w:instrText>
            </w:r>
            <w:r>
              <w:rPr>
                <w:noProof/>
                <w:webHidden/>
              </w:rPr>
            </w:r>
            <w:r>
              <w:rPr>
                <w:noProof/>
                <w:webHidden/>
              </w:rPr>
              <w:fldChar w:fldCharType="separate"/>
            </w:r>
            <w:r>
              <w:rPr>
                <w:noProof/>
                <w:webHidden/>
              </w:rPr>
              <w:t>65</w:t>
            </w:r>
            <w:r>
              <w:rPr>
                <w:noProof/>
                <w:webHidden/>
              </w:rPr>
              <w:fldChar w:fldCharType="end"/>
            </w:r>
          </w:hyperlink>
        </w:p>
        <w:p w:rsidR="0073658F" w:rsidRDefault="0073658F">
          <w:pPr>
            <w:pStyle w:val="TOC1"/>
            <w:tabs>
              <w:tab w:val="right" w:leader="dot" w:pos="9350"/>
            </w:tabs>
            <w:rPr>
              <w:rFonts w:asciiTheme="minorHAnsi" w:eastAsiaTheme="minorEastAsia" w:hAnsiTheme="minorHAnsi" w:cstheme="minorBidi"/>
              <w:noProof/>
              <w:color w:val="auto"/>
              <w:sz w:val="22"/>
              <w:szCs w:val="22"/>
            </w:rPr>
          </w:pPr>
          <w:hyperlink w:anchor="_Toc27028954" w:history="1">
            <w:r w:rsidRPr="00393405">
              <w:rPr>
                <w:rStyle w:val="Hyperlink"/>
                <w:b/>
                <w:noProof/>
              </w:rPr>
              <w:t>TÀI LIỆU THAM KHẢO</w:t>
            </w:r>
            <w:r>
              <w:rPr>
                <w:noProof/>
                <w:webHidden/>
              </w:rPr>
              <w:tab/>
            </w:r>
            <w:r>
              <w:rPr>
                <w:noProof/>
                <w:webHidden/>
              </w:rPr>
              <w:fldChar w:fldCharType="begin"/>
            </w:r>
            <w:r>
              <w:rPr>
                <w:noProof/>
                <w:webHidden/>
              </w:rPr>
              <w:instrText xml:space="preserve"> PAGEREF _Toc27028954 \h </w:instrText>
            </w:r>
            <w:r>
              <w:rPr>
                <w:noProof/>
                <w:webHidden/>
              </w:rPr>
            </w:r>
            <w:r>
              <w:rPr>
                <w:noProof/>
                <w:webHidden/>
              </w:rPr>
              <w:fldChar w:fldCharType="separate"/>
            </w:r>
            <w:r>
              <w:rPr>
                <w:noProof/>
                <w:webHidden/>
              </w:rPr>
              <w:t>66</w:t>
            </w:r>
            <w:r>
              <w:rPr>
                <w:noProof/>
                <w:webHidden/>
              </w:rPr>
              <w:fldChar w:fldCharType="end"/>
            </w:r>
          </w:hyperlink>
        </w:p>
        <w:p w:rsidR="005B22E5" w:rsidRDefault="005B22E5">
          <w:r>
            <w:rPr>
              <w:b/>
              <w:bCs/>
              <w:noProof/>
            </w:rPr>
            <w:fldChar w:fldCharType="end"/>
          </w:r>
        </w:p>
      </w:sdtContent>
    </w:sdt>
    <w:p w:rsidR="005B22E5" w:rsidRDefault="005B22E5">
      <w:pPr>
        <w:spacing w:line="371" w:lineRule="auto"/>
        <w:ind w:left="360" w:right="643" w:firstLine="360"/>
      </w:pPr>
    </w:p>
    <w:p w:rsidR="002A3D4D" w:rsidRDefault="0064284C">
      <w:pPr>
        <w:spacing w:after="485" w:line="259" w:lineRule="auto"/>
        <w:ind w:left="720" w:right="0" w:firstLine="0"/>
        <w:jc w:val="left"/>
      </w:pPr>
      <w:r>
        <w:rPr>
          <w:sz w:val="2"/>
          <w:szCs w:val="2"/>
        </w:rPr>
        <w:t xml:space="preserve"> </w:t>
      </w:r>
    </w:p>
    <w:p w:rsidR="002A3D4D" w:rsidRDefault="0064284C">
      <w:pPr>
        <w:spacing w:after="0" w:line="259" w:lineRule="auto"/>
        <w:ind w:left="0" w:right="0" w:firstLine="0"/>
        <w:jc w:val="left"/>
      </w:pPr>
      <w:r>
        <w:rPr>
          <w:b/>
          <w:sz w:val="36"/>
          <w:szCs w:val="36"/>
        </w:rPr>
        <w:t xml:space="preserve"> </w:t>
      </w:r>
      <w:r>
        <w:rPr>
          <w:b/>
          <w:sz w:val="36"/>
          <w:szCs w:val="36"/>
        </w:rPr>
        <w:tab/>
        <w:t xml:space="preserve"> </w:t>
      </w:r>
    </w:p>
    <w:p w:rsidR="002A3D4D" w:rsidRDefault="0064284C" w:rsidP="00EA4880">
      <w:pPr>
        <w:pStyle w:val="Heading1"/>
      </w:pPr>
      <w:bookmarkStart w:id="1" w:name="_Toc27028871"/>
      <w:r>
        <w:rPr>
          <w:b/>
          <w:sz w:val="36"/>
          <w:szCs w:val="36"/>
        </w:rPr>
        <w:t>CHƯƠNG 1: TỔNG QUAN VỀ ĐỀ TÀI</w:t>
      </w:r>
      <w:bookmarkEnd w:id="1"/>
      <w:r>
        <w:rPr>
          <w:b/>
          <w:sz w:val="36"/>
          <w:szCs w:val="36"/>
        </w:rPr>
        <w:t xml:space="preserve"> </w:t>
      </w:r>
    </w:p>
    <w:p w:rsidR="002A3D4D" w:rsidRDefault="0064284C" w:rsidP="00EA4880">
      <w:pPr>
        <w:pStyle w:val="Heading2"/>
      </w:pPr>
      <w:bookmarkStart w:id="2" w:name="_Toc27028872"/>
      <w:r>
        <w:rPr>
          <w:b/>
        </w:rPr>
        <w:t>1.1 Tên đề tài</w:t>
      </w:r>
      <w:bookmarkEnd w:id="2"/>
      <w:r>
        <w:rPr>
          <w:b/>
        </w:rPr>
        <w:t xml:space="preserve"> </w:t>
      </w:r>
    </w:p>
    <w:p w:rsidR="002A3D4D" w:rsidRDefault="00EA4880" w:rsidP="00EA4880">
      <w:r>
        <w:t xml:space="preserve">“Xây dựng Website bán thức ăn thức ăn nhanh Thịnh – Phú  </w:t>
      </w:r>
      <w:r w:rsidR="0064284C">
        <w:t>".</w:t>
      </w:r>
      <w:r w:rsidR="0064284C">
        <w:rPr>
          <w:b/>
        </w:rPr>
        <w:t xml:space="preserve"> </w:t>
      </w:r>
    </w:p>
    <w:p w:rsidR="002A3D4D" w:rsidRDefault="0064284C" w:rsidP="00EA4880">
      <w:pPr>
        <w:pStyle w:val="Heading2"/>
      </w:pPr>
      <w:bookmarkStart w:id="3" w:name="_Toc26878981"/>
      <w:bookmarkStart w:id="4" w:name="_Toc27028873"/>
      <w:r>
        <w:rPr>
          <w:b/>
          <w:i w:val="0"/>
        </w:rPr>
        <w:t>1.2 Lý do chọn đề tài</w:t>
      </w:r>
      <w:bookmarkEnd w:id="3"/>
      <w:bookmarkEnd w:id="4"/>
      <w:r>
        <w:rPr>
          <w:b/>
          <w:i w:val="0"/>
        </w:rPr>
        <w:t xml:space="preserve"> </w:t>
      </w:r>
    </w:p>
    <w:p w:rsidR="002A3D4D" w:rsidRDefault="0064284C" w:rsidP="00EA4880">
      <w:r>
        <w:t xml:space="preserve">Hiện nay, cửa hàng chưa có website để giới thiệu sản phẩm của mình đến với khách hàng một cách nhanh chóng và rõ ràng về sản phẩm </w:t>
      </w:r>
      <w:r w:rsidR="00EA4880">
        <w:t>thức ăn</w:t>
      </w:r>
      <w:r>
        <w:t xml:space="preserve">. Cửa hàng chưa giới thiệu </w:t>
      </w:r>
      <w:r w:rsidR="00EA4880">
        <w:t>thức ăn</w:t>
      </w:r>
      <w:r>
        <w:t xml:space="preserve"> một cách chi tiết đến với khách hàng như: chất lượng, giá cả</w:t>
      </w:r>
      <w:r w:rsidR="00EA4880">
        <w:t xml:space="preserve"> </w:t>
      </w:r>
      <w:r>
        <w:t xml:space="preserve">và đặt biệt là mua hàng một cách dễ dàng và thuận tiện. Nhằm đáp ứng nhu cầu của khách hàng, nhóm em đã chọn đề tài </w:t>
      </w:r>
      <w:r w:rsidR="00EA4880">
        <w:rPr>
          <w:b/>
        </w:rPr>
        <w:t>XÂY DỰNG WEBSITE BÁN THỨC ĂN NHANH</w:t>
      </w:r>
      <w:r>
        <w:rPr>
          <w:b/>
        </w:rPr>
        <w:t xml:space="preserve"> </w:t>
      </w:r>
      <w:r>
        <w:t xml:space="preserve">qua mạng giúp cửa hàng quảng bá </w:t>
      </w:r>
      <w:r w:rsidR="00EA4880">
        <w:t xml:space="preserve">hình ảnh </w:t>
      </w:r>
      <w:r>
        <w:t>của mình đến với k</w:t>
      </w:r>
      <w:r w:rsidR="00EA4880">
        <w:t xml:space="preserve">hách hàng một cách nhanh chóng, </w:t>
      </w:r>
      <w:r>
        <w:t>hiệu quả. Và đây cũng là chiến lược phát triển kinh doanh của cửa hàng.</w:t>
      </w:r>
      <w:r>
        <w:rPr>
          <w:b/>
        </w:rPr>
        <w:t xml:space="preserve"> </w:t>
      </w:r>
    </w:p>
    <w:p w:rsidR="002A3D4D" w:rsidRDefault="0064284C" w:rsidP="00EA4880">
      <w:pPr>
        <w:pStyle w:val="Heading2"/>
      </w:pPr>
      <w:bookmarkStart w:id="5" w:name="_Toc26878982"/>
      <w:bookmarkStart w:id="6" w:name="_Toc27028874"/>
      <w:r>
        <w:rPr>
          <w:b/>
          <w:i w:val="0"/>
        </w:rPr>
        <w:lastRenderedPageBreak/>
        <w:t>1.3 Mục tiêu của đề tài</w:t>
      </w:r>
      <w:bookmarkEnd w:id="5"/>
      <w:bookmarkEnd w:id="6"/>
      <w:r>
        <w:rPr>
          <w:b/>
          <w:i w:val="0"/>
        </w:rPr>
        <w:t xml:space="preserve"> </w:t>
      </w:r>
    </w:p>
    <w:p w:rsidR="002A3D4D" w:rsidRDefault="0064284C" w:rsidP="00EA4880">
      <w:r>
        <w:t xml:space="preserve">Mục tiêu của đề tài dựa vào những kiến thức đã học như SQL server, PHP, Wordpress và thiết kế giao </w:t>
      </w:r>
      <w:r w:rsidR="00EA4880">
        <w:t xml:space="preserve">diện để </w:t>
      </w:r>
      <w:r>
        <w:t>nhằm hỗ trợ cho những đối tượng chính sau đây: Khách, thành viên và quản lý</w:t>
      </w:r>
      <w:r w:rsidR="00EA4880">
        <w:t xml:space="preserve"> nhân</w:t>
      </w:r>
      <w:r>
        <w:t xml:space="preserve">.  </w:t>
      </w:r>
    </w:p>
    <w:p w:rsidR="002A3D4D" w:rsidRDefault="0064284C" w:rsidP="00EA4880">
      <w:r>
        <w:rPr>
          <w:b/>
        </w:rPr>
        <w:t xml:space="preserve">Đối với khách: </w:t>
      </w:r>
    </w:p>
    <w:p w:rsidR="002A3D4D" w:rsidRDefault="0064284C" w:rsidP="00EA4880">
      <w:r>
        <w:t xml:space="preserve">Tìm kiếm </w:t>
      </w:r>
      <w:r w:rsidR="00EA4880">
        <w:t>thức ăn</w:t>
      </w:r>
      <w:r>
        <w:t xml:space="preserve">: cho phép khách hàng có thể tìm kiếm nhanh nhất những </w:t>
      </w:r>
      <w:r w:rsidR="00EA4880">
        <w:t>thức ăn</w:t>
      </w:r>
      <w:r>
        <w:t xml:space="preserve"> mà họ quan tâm theo tiêu chí tên </w:t>
      </w:r>
      <w:r w:rsidR="00EA4880">
        <w:t>thức ăn</w:t>
      </w:r>
      <w:r>
        <w:t xml:space="preserve">, </w:t>
      </w:r>
      <w:r w:rsidR="00EA4880">
        <w:t>loại thức ăn</w:t>
      </w:r>
      <w:r>
        <w:t xml:space="preserve"> . </w:t>
      </w:r>
    </w:p>
    <w:p w:rsidR="002A3D4D" w:rsidRDefault="0064284C" w:rsidP="00EA4880">
      <w:r>
        <w:t xml:space="preserve">Khách có thể vào website thực hiện một số chức năng khác như: đăng ký, góp ý, tìm kiếm tên </w:t>
      </w:r>
      <w:r w:rsidR="00EA4880">
        <w:t>thức ăn</w:t>
      </w:r>
      <w:r>
        <w:t xml:space="preserve">, xem thông tin và xem </w:t>
      </w:r>
      <w:r w:rsidR="00EA4880">
        <w:t>loại thức ăn</w:t>
      </w:r>
      <w:r>
        <w:t xml:space="preserve">.  </w:t>
      </w:r>
    </w:p>
    <w:p w:rsidR="002A3D4D" w:rsidRDefault="0064284C" w:rsidP="00EA4880">
      <w:r>
        <w:rPr>
          <w:b/>
        </w:rPr>
        <w:t xml:space="preserve">Đối với nhà quản lý: </w:t>
      </w:r>
    </w:p>
    <w:p w:rsidR="002A3D4D" w:rsidRDefault="0064284C" w:rsidP="00EA4880">
      <w:r>
        <w:t xml:space="preserve">Nhà quản lý có thể thực hiện một số chức năng quản lý sau: </w:t>
      </w:r>
    </w:p>
    <w:p w:rsidR="002A3D4D" w:rsidRDefault="0064284C" w:rsidP="00EA4880">
      <w:r>
        <w:t xml:space="preserve">Quản </w:t>
      </w:r>
      <w:r w:rsidR="00C15F6A">
        <w:t xml:space="preserve">lý </w:t>
      </w:r>
      <w:r w:rsidR="00EA4880">
        <w:t>thức ăn</w:t>
      </w:r>
      <w:r>
        <w:t>: giúp người quản lý thê</w:t>
      </w:r>
      <w:r w:rsidR="00C15F6A">
        <w:t xml:space="preserve">m, sửa, xóa các thông tin về </w:t>
      </w:r>
      <w:r w:rsidR="00EA4880">
        <w:t>thức ăn</w:t>
      </w:r>
      <w:r>
        <w:t xml:space="preserve">. </w:t>
      </w:r>
    </w:p>
    <w:p w:rsidR="002A3D4D" w:rsidRDefault="0064284C" w:rsidP="00EA4880">
      <w:r>
        <w:t xml:space="preserve">Quản lý </w:t>
      </w:r>
      <w:r w:rsidR="00C15F6A">
        <w:t>nhà cung cấp</w:t>
      </w:r>
      <w:r>
        <w:t xml:space="preserve"> và quản lý : ngoài ra người quản lý còn có thể biết những thông tin về </w:t>
      </w:r>
      <w:r w:rsidR="00C15F6A">
        <w:t>nhà cung cấp</w:t>
      </w:r>
      <w:r>
        <w:t xml:space="preserve"> và  của </w:t>
      </w:r>
      <w:r w:rsidR="00EA4880">
        <w:t>thức ăn</w:t>
      </w:r>
      <w:r>
        <w:t xml:space="preserve">. </w:t>
      </w:r>
    </w:p>
    <w:p w:rsidR="002A3D4D" w:rsidRDefault="0064284C" w:rsidP="00EA4880">
      <w:r>
        <w:t xml:space="preserve">Quản lý thành viên: cho phép người quản lý có thể biết được những thông tin cơ bản của thành viên để phục vụ cho việc xác nhận đơn hàng và giao hàng nhanh chóng, dễ dàng liên hệ với thành viên cũng như để biết thành viên nào là khách hàng thân thiêt với </w:t>
      </w:r>
      <w:r w:rsidR="00C15F6A">
        <w:t>cửa hàng</w:t>
      </w:r>
      <w:r>
        <w:t xml:space="preserve">. </w:t>
      </w:r>
    </w:p>
    <w:p w:rsidR="002A3D4D" w:rsidRDefault="0064284C" w:rsidP="00EA4880">
      <w:r>
        <w:t xml:space="preserve">Quản lý nhân viên: người quản lý có thể biết được thông tin nhân viên để thực hiện xác nhận đơn đặc hàng. </w:t>
      </w:r>
    </w:p>
    <w:p w:rsidR="002A3D4D" w:rsidRDefault="0064284C" w:rsidP="00C15F6A">
      <w:r>
        <w:t xml:space="preserve">Quản lý đơn hàng: cho phép người quản trị tiếp nhận đơn đặt hàng từ khách hàng. Sau đó khách hàng sẽ được người quản trị trả lời về mặt hàng đã đặt là còn hàng hay không. Người quản trị có nhiệm vụ xử lý đơn hàng cho khách hàng thông qua giao diện xử lý đơn hàng. </w:t>
      </w:r>
    </w:p>
    <w:p w:rsidR="002A3D4D" w:rsidRDefault="0064284C" w:rsidP="00EA4880">
      <w:r>
        <w:t xml:space="preserve">Quản lý các góp ý: người quản trị có nhiệm vụ xem những góp ý của khách hàng, sau đó chọn lựa những đóng góp có tính xây dựng cho </w:t>
      </w:r>
      <w:r w:rsidR="00C15F6A">
        <w:t>cửa hàng</w:t>
      </w:r>
      <w:r>
        <w:t xml:space="preserve"> hay những thắc mắc của khách hàng về bất cứ điều gì về </w:t>
      </w:r>
      <w:r w:rsidR="00C15F6A">
        <w:t>cửa hàng</w:t>
      </w:r>
      <w:r>
        <w:t xml:space="preserve"> và người quản lý có nhiệm vụ </w:t>
      </w:r>
    </w:p>
    <w:p w:rsidR="002A3D4D" w:rsidRDefault="0064284C" w:rsidP="00EA4880">
      <w:r>
        <w:t xml:space="preserve">giải đáp những thắc mắc đó. </w:t>
      </w:r>
    </w:p>
    <w:p w:rsidR="002A3D4D" w:rsidRDefault="0064284C" w:rsidP="00EA4880">
      <w:r>
        <w:t xml:space="preserve">Thống kê báo cáo: hỗ trợ người quản lý có thể thống kê </w:t>
      </w:r>
      <w:r w:rsidR="00EA4880">
        <w:t>thức ăn</w:t>
      </w:r>
      <w:r>
        <w:t xml:space="preserve"> bán chạy, thống kê doanh thu theo tháng, theo năm, theo khoảng thời gian nhất định. </w:t>
      </w:r>
    </w:p>
    <w:p w:rsidR="002A3D4D" w:rsidRDefault="0064284C" w:rsidP="00EA4880">
      <w:r>
        <w:rPr>
          <w:b/>
        </w:rPr>
        <w:t xml:space="preserve">Đối với thành viên: </w:t>
      </w:r>
    </w:p>
    <w:p w:rsidR="002A3D4D" w:rsidRDefault="0064284C" w:rsidP="00EA4880">
      <w:r>
        <w:t xml:space="preserve">Sử dụng tất cả các chức năng của khách và thêm một số chức năng sau: </w:t>
      </w:r>
    </w:p>
    <w:p w:rsidR="002A3D4D" w:rsidRDefault="0064284C" w:rsidP="00EA4880">
      <w:r>
        <w:t xml:space="preserve">Thành viên có thể thực hiện chức năng </w:t>
      </w:r>
      <w:r w:rsidR="00C15F6A">
        <w:t>hủy đơn hàng</w:t>
      </w:r>
      <w:r>
        <w:t xml:space="preserve"> </w:t>
      </w:r>
      <w:r w:rsidR="00EA4880">
        <w:t>thức ăn</w:t>
      </w:r>
      <w:r>
        <w:t xml:space="preserve"> trên web. </w:t>
      </w:r>
    </w:p>
    <w:p w:rsidR="002A3D4D" w:rsidRDefault="0064284C" w:rsidP="00EA4880">
      <w:r>
        <w:t xml:space="preserve">Quản lý tài khoản cá nhân như: Đổi mật khẩu, lấy lại mật khẩu, xóa tài khoản… </w:t>
      </w:r>
    </w:p>
    <w:p w:rsidR="002A3D4D" w:rsidRDefault="0064284C" w:rsidP="00EA4880">
      <w:r>
        <w:t xml:space="preserve">Có thể đặt mua </w:t>
      </w:r>
      <w:r w:rsidR="00EA4880">
        <w:t>thức ăn</w:t>
      </w:r>
      <w:r>
        <w:t xml:space="preserve"> đã chọn, chức năng giỏ hàng, theo dõi đơn đặt hàng. </w:t>
      </w:r>
    </w:p>
    <w:p w:rsidR="002A3D4D" w:rsidRDefault="0064284C" w:rsidP="00EA4880">
      <w:r>
        <w:t xml:space="preserve">Một số chức năng khác như: đăng nhập, đăng ký, đổi mật khẩu, góp ý. </w:t>
      </w:r>
    </w:p>
    <w:p w:rsidR="002A3D4D" w:rsidRDefault="0064284C" w:rsidP="00C15F6A">
      <w:pPr>
        <w:pStyle w:val="Heading2"/>
      </w:pPr>
      <w:bookmarkStart w:id="7" w:name="_Toc26878983"/>
      <w:bookmarkStart w:id="8" w:name="_Toc27028875"/>
      <w:r>
        <w:rPr>
          <w:b/>
          <w:i w:val="0"/>
        </w:rPr>
        <w:lastRenderedPageBreak/>
        <w:t>1.4 Phạm vi đề tài</w:t>
      </w:r>
      <w:bookmarkEnd w:id="7"/>
      <w:bookmarkEnd w:id="8"/>
      <w:r>
        <w:rPr>
          <w:b/>
          <w:i w:val="0"/>
        </w:rPr>
        <w:t xml:space="preserve"> </w:t>
      </w:r>
    </w:p>
    <w:p w:rsidR="002A3D4D" w:rsidRDefault="0064284C">
      <w:pPr>
        <w:pStyle w:val="Heading3"/>
        <w:spacing w:after="165"/>
        <w:ind w:left="278" w:right="0"/>
      </w:pPr>
      <w:bookmarkStart w:id="9" w:name="_Toc26878984"/>
      <w:bookmarkStart w:id="10" w:name="_Toc27028876"/>
      <w:r>
        <w:t>1.4.1 Về phần dữ liệu</w:t>
      </w:r>
      <w:bookmarkEnd w:id="9"/>
      <w:bookmarkEnd w:id="10"/>
      <w:r>
        <w:t xml:space="preserve"> </w:t>
      </w:r>
    </w:p>
    <w:p w:rsidR="002A3D4D" w:rsidRDefault="0064284C">
      <w:pPr>
        <w:numPr>
          <w:ilvl w:val="0"/>
          <w:numId w:val="2"/>
        </w:numPr>
        <w:spacing w:after="161" w:line="384" w:lineRule="auto"/>
        <w:ind w:right="643" w:hanging="281"/>
      </w:pPr>
      <w:r>
        <w:t xml:space="preserve">Dữ liệu </w:t>
      </w:r>
      <w:r w:rsidR="00EA4880">
        <w:t>thức ăn</w:t>
      </w:r>
      <w:r>
        <w:t xml:space="preserve"> được cập nhật trực tuyến, tự động cập nhật lại </w:t>
      </w:r>
      <w:r w:rsidR="00EA4880">
        <w:t>thức ăn</w:t>
      </w:r>
      <w:r>
        <w:t xml:space="preserve">, khách hàng đăng ký đơn đặt hàng, xóa đơn đặt hàng, cập nhật giỏ hàng. </w:t>
      </w:r>
    </w:p>
    <w:p w:rsidR="002A3D4D" w:rsidRDefault="0064284C">
      <w:pPr>
        <w:numPr>
          <w:ilvl w:val="0"/>
          <w:numId w:val="2"/>
        </w:numPr>
        <w:spacing w:after="286"/>
        <w:ind w:right="643" w:hanging="281"/>
      </w:pPr>
      <w:r>
        <w:t xml:space="preserve">Chỉ xử lý chức năng chính, không chú trọng xử lý tốc độ web. </w:t>
      </w:r>
    </w:p>
    <w:p w:rsidR="002A3D4D" w:rsidRDefault="0064284C">
      <w:pPr>
        <w:numPr>
          <w:ilvl w:val="0"/>
          <w:numId w:val="2"/>
        </w:numPr>
        <w:ind w:right="643" w:hanging="281"/>
      </w:pPr>
      <w:r>
        <w:t xml:space="preserve">Chỉ cho phép đặt hàng, không tập trung thanh toán trên web. </w:t>
      </w:r>
    </w:p>
    <w:p w:rsidR="002A3D4D" w:rsidRDefault="0064284C">
      <w:pPr>
        <w:numPr>
          <w:ilvl w:val="0"/>
          <w:numId w:val="2"/>
        </w:numPr>
        <w:spacing w:after="130"/>
        <w:ind w:right="643" w:hanging="281"/>
      </w:pPr>
      <w:r>
        <w:t xml:space="preserve">Sử dụng hệ quản trị cơ sở dữ liệu SQL sever. </w:t>
      </w:r>
    </w:p>
    <w:p w:rsidR="002A3D4D" w:rsidRDefault="0064284C">
      <w:pPr>
        <w:pStyle w:val="Heading3"/>
        <w:spacing w:after="155"/>
        <w:ind w:left="278" w:right="0"/>
      </w:pPr>
      <w:bookmarkStart w:id="11" w:name="_Toc26878985"/>
      <w:bookmarkStart w:id="12" w:name="_Toc27028877"/>
      <w:r>
        <w:t>1.4.2 Về phần xử lý</w:t>
      </w:r>
      <w:bookmarkEnd w:id="11"/>
      <w:bookmarkEnd w:id="12"/>
      <w:r>
        <w:t xml:space="preserve"> </w:t>
      </w:r>
    </w:p>
    <w:p w:rsidR="002A3D4D" w:rsidRDefault="0064284C">
      <w:pPr>
        <w:numPr>
          <w:ilvl w:val="0"/>
          <w:numId w:val="3"/>
        </w:numPr>
        <w:spacing w:after="43" w:line="361" w:lineRule="auto"/>
        <w:ind w:right="1601" w:hanging="281"/>
      </w:pPr>
      <w:r>
        <w:t xml:space="preserve">Hệ thống quản trị không tập trung nhiều vào quản lý nhân sự, mà chỉ tập trung vào việc mua bán. </w:t>
      </w:r>
    </w:p>
    <w:p w:rsidR="002A3D4D" w:rsidRDefault="0064284C">
      <w:pPr>
        <w:numPr>
          <w:ilvl w:val="0"/>
          <w:numId w:val="3"/>
        </w:numPr>
        <w:spacing w:after="164" w:line="365" w:lineRule="auto"/>
        <w:ind w:right="1601" w:hanging="281"/>
      </w:pPr>
      <w:r>
        <w:t xml:space="preserve">Cập nhật lại thông tin đơn hàng, xử lý đơn hàng, khách hàng. </w:t>
      </w:r>
      <w:r>
        <w:rPr>
          <w:rFonts w:ascii="Noto Sans Symbols" w:eastAsia="Noto Sans Symbols" w:hAnsi="Noto Sans Symbols" w:cs="Noto Sans Symbols"/>
        </w:rPr>
        <w:t>⮚</w:t>
      </w:r>
      <w:r>
        <w:rPr>
          <w:rFonts w:ascii="Arial" w:eastAsia="Arial" w:hAnsi="Arial" w:cs="Arial"/>
        </w:rPr>
        <w:t xml:space="preserve"> </w:t>
      </w:r>
      <w:r>
        <w:t xml:space="preserve">Cho phép tìm kiếm các loại </w:t>
      </w:r>
      <w:r w:rsidR="00EA4880">
        <w:t>thức ăn</w:t>
      </w:r>
      <w:r>
        <w:t xml:space="preserve">. </w:t>
      </w:r>
    </w:p>
    <w:p w:rsidR="002A3D4D" w:rsidRDefault="0064284C">
      <w:pPr>
        <w:pStyle w:val="Heading3"/>
        <w:spacing w:after="162"/>
        <w:ind w:left="278" w:right="0"/>
      </w:pPr>
      <w:bookmarkStart w:id="13" w:name="_Toc26878986"/>
      <w:bookmarkStart w:id="14" w:name="_Toc27028878"/>
      <w:r>
        <w:t>1.4.3 Về phần khách hàng</w:t>
      </w:r>
      <w:bookmarkEnd w:id="13"/>
      <w:bookmarkEnd w:id="14"/>
      <w:r>
        <w:t xml:space="preserve"> </w:t>
      </w:r>
    </w:p>
    <w:p w:rsidR="002A3D4D" w:rsidRDefault="0064284C">
      <w:pPr>
        <w:numPr>
          <w:ilvl w:val="0"/>
          <w:numId w:val="4"/>
        </w:numPr>
        <w:spacing w:line="381" w:lineRule="auto"/>
        <w:ind w:right="643" w:hanging="281"/>
      </w:pPr>
      <w:r>
        <w:t xml:space="preserve">Hệ thống lưu trữ một số thông tin cần thiết của khách hàng khi thực hiện mua lần đầu, giúp đỡ khách hàng thay đổi sự lựa chọn của mình như thông tin cá nhân, thông tin đơn đặt hàng. Nếu như đã là thành viên thì lần sau khi vào mua hàng khách hàng chỉ cần đăng nhập vào hệ thống. </w:t>
      </w:r>
    </w:p>
    <w:p w:rsidR="002A3D4D" w:rsidRDefault="0064284C">
      <w:pPr>
        <w:numPr>
          <w:ilvl w:val="0"/>
          <w:numId w:val="4"/>
        </w:numPr>
        <w:spacing w:after="290"/>
        <w:ind w:right="643" w:hanging="281"/>
      </w:pPr>
      <w:r>
        <w:t xml:space="preserve">Khách hàng thanh toán trực tiếp bằng tiền mặt hoặc bằng thẻ ATM. </w:t>
      </w:r>
    </w:p>
    <w:p w:rsidR="002A3D4D" w:rsidRDefault="0064284C">
      <w:pPr>
        <w:pStyle w:val="Heading3"/>
        <w:spacing w:after="168"/>
        <w:ind w:left="278" w:right="0"/>
      </w:pPr>
      <w:bookmarkStart w:id="15" w:name="_Toc26878987"/>
      <w:bookmarkStart w:id="16" w:name="_Toc27028879"/>
      <w:r>
        <w:t>1.4.4 Về phần giao diện</w:t>
      </w:r>
      <w:bookmarkEnd w:id="15"/>
      <w:bookmarkEnd w:id="16"/>
      <w:r>
        <w:t xml:space="preserve"> </w:t>
      </w:r>
    </w:p>
    <w:p w:rsidR="002A3D4D" w:rsidRDefault="0064284C">
      <w:pPr>
        <w:numPr>
          <w:ilvl w:val="0"/>
          <w:numId w:val="5"/>
        </w:numPr>
        <w:spacing w:after="147"/>
        <w:ind w:right="643" w:hanging="281"/>
      </w:pPr>
      <w:r>
        <w:t xml:space="preserve">Giao diện thiết kế đơn giản. </w:t>
      </w:r>
    </w:p>
    <w:p w:rsidR="002A3D4D" w:rsidRDefault="0064284C">
      <w:pPr>
        <w:numPr>
          <w:ilvl w:val="0"/>
          <w:numId w:val="5"/>
        </w:numPr>
        <w:spacing w:after="289"/>
        <w:ind w:right="643" w:hanging="281"/>
      </w:pPr>
      <w:r>
        <w:t xml:space="preserve">Hệ thống không cho phép thay đổi cấu hình giao diện. </w:t>
      </w:r>
    </w:p>
    <w:p w:rsidR="002A3D4D" w:rsidRDefault="0064284C">
      <w:pPr>
        <w:spacing w:after="288" w:line="265" w:lineRule="auto"/>
        <w:ind w:left="278" w:right="0"/>
        <w:jc w:val="left"/>
      </w:pPr>
      <w:r>
        <w:rPr>
          <w:b/>
        </w:rPr>
        <w:t xml:space="preserve">1.4.5 Về mạng </w:t>
      </w:r>
    </w:p>
    <w:p w:rsidR="002A3D4D" w:rsidRDefault="0064284C">
      <w:pPr>
        <w:numPr>
          <w:ilvl w:val="0"/>
          <w:numId w:val="5"/>
        </w:numPr>
        <w:spacing w:after="318"/>
        <w:ind w:right="643" w:hanging="281"/>
      </w:pPr>
      <w:r>
        <w:t xml:space="preserve">Hệ thống hoạt động trên mạng toàn cục. </w:t>
      </w:r>
    </w:p>
    <w:p w:rsidR="002A3D4D" w:rsidRDefault="0064284C">
      <w:pPr>
        <w:pStyle w:val="Heading2"/>
        <w:spacing w:after="171" w:line="265" w:lineRule="auto"/>
        <w:ind w:right="0"/>
      </w:pPr>
      <w:bookmarkStart w:id="17" w:name="_Toc26878988"/>
      <w:bookmarkStart w:id="18" w:name="_Toc27028880"/>
      <w:r>
        <w:rPr>
          <w:b/>
          <w:i w:val="0"/>
        </w:rPr>
        <w:t>1.5 Ý nghĩa thực tiễn của đề tài</w:t>
      </w:r>
      <w:bookmarkEnd w:id="17"/>
      <w:bookmarkEnd w:id="18"/>
      <w:r>
        <w:rPr>
          <w:b/>
          <w:i w:val="0"/>
        </w:rPr>
        <w:t xml:space="preserve"> </w:t>
      </w:r>
    </w:p>
    <w:p w:rsidR="002A3D4D" w:rsidRDefault="0064284C">
      <w:pPr>
        <w:numPr>
          <w:ilvl w:val="0"/>
          <w:numId w:val="6"/>
        </w:numPr>
        <w:spacing w:line="380" w:lineRule="auto"/>
        <w:ind w:right="643" w:hanging="281"/>
      </w:pPr>
      <w:r>
        <w:t xml:space="preserve">Đề tài “Xây dựng </w:t>
      </w:r>
      <w:r w:rsidR="00C15F6A">
        <w:t>website</w:t>
      </w:r>
      <w:r>
        <w:t xml:space="preserve"> bán </w:t>
      </w:r>
      <w:r w:rsidR="00EA4880">
        <w:t>thức ăn</w:t>
      </w:r>
      <w:r>
        <w:t xml:space="preserve">”. Với đề tài này giúp nhóm  hiểu rõ hơn về cách thức xây dựng một ứng dụng thương mại điện tử.     </w:t>
      </w:r>
    </w:p>
    <w:p w:rsidR="002A3D4D" w:rsidRDefault="0064284C">
      <w:pPr>
        <w:numPr>
          <w:ilvl w:val="0"/>
          <w:numId w:val="6"/>
        </w:numPr>
        <w:spacing w:after="151" w:line="370" w:lineRule="auto"/>
        <w:ind w:right="643" w:hanging="281"/>
      </w:pPr>
      <w:r>
        <w:lastRenderedPageBreak/>
        <w:t xml:space="preserve">Việc ứng dụng thương mại điện tử giúp cho </w:t>
      </w:r>
      <w:r w:rsidR="00C15F6A">
        <w:t>cửa hàng</w:t>
      </w:r>
      <w:r>
        <w:t xml:space="preserve"> quảng cáo giới thiệu được nhiều hàng hóa cho khách hàng nhằm tăng thêm lợi nhuận. Khách hàng từ đó cũng hiểu biết nhiều về các sản phẩm, hàng hóa, được nhiều lựa chọn khi mua hàng. </w:t>
      </w:r>
    </w:p>
    <w:p w:rsidR="002A3D4D" w:rsidRDefault="0064284C">
      <w:pPr>
        <w:spacing w:after="0" w:line="259" w:lineRule="auto"/>
        <w:ind w:left="0" w:right="0" w:firstLine="0"/>
        <w:jc w:val="left"/>
      </w:pPr>
      <w:r>
        <w:rPr>
          <w:b/>
        </w:rPr>
        <w:t xml:space="preserve"> </w:t>
      </w:r>
      <w:r>
        <w:rPr>
          <w:b/>
        </w:rPr>
        <w:tab/>
        <w:t xml:space="preserve"> </w:t>
      </w:r>
    </w:p>
    <w:p w:rsidR="002A3D4D" w:rsidRDefault="0064284C" w:rsidP="00C15F6A">
      <w:pPr>
        <w:pStyle w:val="Heading2"/>
      </w:pPr>
      <w:bookmarkStart w:id="19" w:name="_Toc27028881"/>
      <w:r>
        <w:rPr>
          <w:b/>
        </w:rPr>
        <w:t>1.6 Các bước thực hiện</w:t>
      </w:r>
      <w:bookmarkEnd w:id="19"/>
      <w:r>
        <w:rPr>
          <w:b/>
        </w:rPr>
        <w:t xml:space="preserve"> </w:t>
      </w:r>
    </w:p>
    <w:p w:rsidR="002A3D4D" w:rsidRDefault="0064284C">
      <w:pPr>
        <w:spacing w:after="146"/>
        <w:ind w:left="437" w:right="643"/>
      </w:pPr>
      <w:r>
        <w:t xml:space="preserve">Đồ án thực hiện theo tiến trình RUP gồm 10 bước sau: </w:t>
      </w:r>
    </w:p>
    <w:p w:rsidR="002A3D4D" w:rsidRDefault="0064284C" w:rsidP="00C15F6A">
      <w:bookmarkStart w:id="20" w:name="_Toc26878989"/>
      <w:r>
        <w:rPr>
          <w:b/>
          <w:i/>
        </w:rPr>
        <w:t>Bước 1: Nghiên cứu sơ bộ</w:t>
      </w:r>
      <w:bookmarkEnd w:id="20"/>
      <w:r>
        <w:rPr>
          <w:b/>
          <w:i/>
        </w:rPr>
        <w:t xml:space="preserve"> </w:t>
      </w:r>
    </w:p>
    <w:p w:rsidR="002A3D4D" w:rsidRDefault="0064284C">
      <w:pPr>
        <w:spacing w:line="374" w:lineRule="auto"/>
        <w:ind w:left="427" w:right="643" w:firstLine="720"/>
      </w:pPr>
      <w:r>
        <w:t xml:space="preserve">Nhằm đưa ra một cái nhìn khái quát về hệ thống sẽ xây dựng (chức năng, hiệu năng, công nghệ…) và về dự án sẽ triển khai (phạm vi, mục tiêu, tính khả thi…) Từ đó đưa ra kết luận nên triển khai tiếp hay nên chấm dứt dự án. Như vậy chính là phần khởi đầu của RUP. </w:t>
      </w:r>
    </w:p>
    <w:p w:rsidR="002A3D4D" w:rsidRDefault="0064284C" w:rsidP="00C15F6A">
      <w:bookmarkStart w:id="21" w:name="_Toc26878990"/>
      <w:r>
        <w:rPr>
          <w:b/>
          <w:i/>
        </w:rPr>
        <w:t>Bước 2: Mô hình hoá ca sử dụng</w:t>
      </w:r>
      <w:bookmarkEnd w:id="21"/>
      <w:r>
        <w:rPr>
          <w:b/>
          <w:i/>
        </w:rPr>
        <w:t xml:space="preserve"> </w:t>
      </w:r>
    </w:p>
    <w:p w:rsidR="002A3D4D" w:rsidRDefault="0064284C">
      <w:pPr>
        <w:spacing w:after="29" w:line="376" w:lineRule="auto"/>
        <w:ind w:left="427" w:right="643" w:firstLine="720"/>
      </w:pPr>
      <w:r>
        <w:t xml:space="preserve">Từ việc nắm bắt các nhu cầu của người dùng mà phát hiện các ca sử dụng. Ca sử dụng là một tập hợp của những dãy hành động mà hệ thống thực hiện để đưa ra một kết quả có ích cho một đối tác của hệ thống. Mỗi ca sử dụng phải được đặc tả dưới dạng văn tự hoặc dưới dạng một biểu đồ trình tự hệ thống. </w:t>
      </w:r>
    </w:p>
    <w:p w:rsidR="002A3D4D" w:rsidRDefault="0064284C" w:rsidP="00C15F6A">
      <w:bookmarkStart w:id="22" w:name="_Toc26878991"/>
      <w:r>
        <w:rPr>
          <w:b/>
          <w:i/>
        </w:rPr>
        <w:t>Bước 3: Mô hình hoá lĩnh vực ứng dụng</w:t>
      </w:r>
      <w:bookmarkEnd w:id="22"/>
      <w:r>
        <w:rPr>
          <w:b/>
          <w:i/>
        </w:rPr>
        <w:t xml:space="preserve"> </w:t>
      </w:r>
    </w:p>
    <w:p w:rsidR="002A3D4D" w:rsidRDefault="0064284C">
      <w:pPr>
        <w:spacing w:line="377" w:lineRule="auto"/>
        <w:ind w:left="427" w:right="643" w:firstLine="720"/>
      </w:pPr>
      <w:r>
        <w:t xml:space="preserve">Đưa ra một mô hình (dưới dạng biểu đồ lớp) nhằm phản ánh mọi khái niệm nghiệp vụ (thực thể liên kết) mà người dùng cũng như người xây dựng hệ thống, khi đề cập tới hệ thống và ứng dụng, đều phải sử dụng đến. Các lớp xuất hiện ở đây đều là các lóp lĩnh vực, nghĩa là các lớp thuộc lĩnh vực nghiệp vụ của ứng dụng, mà chưa có các lớp phù trợ khác. </w:t>
      </w:r>
    </w:p>
    <w:p w:rsidR="002A3D4D" w:rsidRDefault="0064284C" w:rsidP="00C15F6A">
      <w:bookmarkStart w:id="23" w:name="_Toc26878992"/>
      <w:r>
        <w:rPr>
          <w:b/>
          <w:i/>
        </w:rPr>
        <w:t>Bước 4: Xác định đối tượng và lớp tham gia ca sử dụng</w:t>
      </w:r>
      <w:bookmarkEnd w:id="23"/>
      <w:r>
        <w:rPr>
          <w:b/>
          <w:i/>
        </w:rPr>
        <w:t xml:space="preserve"> </w:t>
      </w:r>
    </w:p>
    <w:p w:rsidR="002A3D4D" w:rsidRDefault="0064284C">
      <w:pPr>
        <w:spacing w:line="375" w:lineRule="auto"/>
        <w:ind w:left="427" w:right="643" w:firstLine="720"/>
      </w:pPr>
      <w:r>
        <w:t xml:space="preserve">Đối với mỗi ca sử dụng, phải phát hiện các lớp lĩnh vực, cùng với các lớp điều khiển và các lớp biên (giao diện) tham gia thực hiện ca sử dụng đó. Như vậy ta lập một biểu đồ lớp (hay biểu đồ đối tượng) làm nền cho mỗi ca sử dụng chính trên nền đó mà ta nghiên cứu sự tương tác ở bước sau. </w:t>
      </w:r>
    </w:p>
    <w:p w:rsidR="002A3D4D" w:rsidRDefault="0064284C" w:rsidP="00C15F6A">
      <w:bookmarkStart w:id="24" w:name="_Toc26878993"/>
      <w:r>
        <w:rPr>
          <w:b/>
          <w:i/>
        </w:rPr>
        <w:t>Bước 5: Mô hình hoá sự tương tác</w:t>
      </w:r>
      <w:bookmarkEnd w:id="24"/>
      <w:r>
        <w:rPr>
          <w:b/>
          <w:i/>
        </w:rPr>
        <w:t xml:space="preserve"> </w:t>
      </w:r>
    </w:p>
    <w:p w:rsidR="002A3D4D" w:rsidRDefault="0064284C">
      <w:pPr>
        <w:spacing w:line="376" w:lineRule="auto"/>
        <w:ind w:left="427" w:right="643" w:firstLine="720"/>
      </w:pPr>
      <w:r>
        <w:lastRenderedPageBreak/>
        <w:t>Sự tương tác duy nhất có thể có giữa các đối tượng là trao đổi thông điệp. Cần phải nghiên cứu sự tương tác giữa các đối tượng tham gia mỗi ca sử dụng, mà kết quả phải tạo nên kịch bản của ca sử dụng đó. Sự tương tác được trình bày dưới dạng biểu đồ trình tự hay biểu đồ giao tiếp.</w:t>
      </w:r>
      <w:r>
        <w:rPr>
          <w:b/>
        </w:rPr>
        <w:t xml:space="preserve"> </w:t>
      </w:r>
      <w:r>
        <w:t xml:space="preserve"> </w:t>
      </w:r>
    </w:p>
    <w:p w:rsidR="002A3D4D" w:rsidRDefault="0064284C" w:rsidP="00C15F6A">
      <w:bookmarkStart w:id="25" w:name="_Toc26878994"/>
      <w:r>
        <w:rPr>
          <w:b/>
          <w:i/>
        </w:rPr>
        <w:t>Bước 6: Mô hình hoá sự ứng xử</w:t>
      </w:r>
      <w:bookmarkEnd w:id="25"/>
      <w:r>
        <w:rPr>
          <w:b/>
          <w:i/>
        </w:rPr>
        <w:t xml:space="preserve"> </w:t>
      </w:r>
    </w:p>
    <w:p w:rsidR="002A3D4D" w:rsidRDefault="0064284C">
      <w:pPr>
        <w:spacing w:line="373" w:lineRule="auto"/>
        <w:ind w:left="427" w:right="643" w:firstLine="720"/>
      </w:pPr>
      <w:r>
        <w:t xml:space="preserve">Các đối tượng điều khiển khác với các đối tượng thực thể ở chỗ có khả năng ứng xử trước các sự kiện từ bên ngoài để đưa ra các quyết định điều khiển thích hợp. Việc mô tả hành vi ứng xử của các đối tượng điều khiển được thực hiện bởi các biểu đồ trạng thái. </w:t>
      </w:r>
    </w:p>
    <w:p w:rsidR="002A3D4D" w:rsidRDefault="0064284C" w:rsidP="00C15F6A">
      <w:bookmarkStart w:id="26" w:name="_Toc26878995"/>
      <w:r>
        <w:rPr>
          <w:b/>
          <w:i/>
        </w:rPr>
        <w:t>Bước 7: Làm nguyên mẫu</w:t>
      </w:r>
      <w:bookmarkEnd w:id="26"/>
      <w:r>
        <w:rPr>
          <w:b/>
          <w:i/>
        </w:rPr>
        <w:t xml:space="preserve"> </w:t>
      </w:r>
    </w:p>
    <w:p w:rsidR="002A3D4D" w:rsidRDefault="0064284C">
      <w:pPr>
        <w:spacing w:line="381" w:lineRule="auto"/>
        <w:ind w:left="427" w:right="643" w:firstLine="720"/>
      </w:pPr>
      <w:r>
        <w:t xml:space="preserve">Với các bộ tạo lập GUI, ta có thể thành lập sớm và nhanh một nguyên mẫu giao diện người dùng, giúp cho việc mô hình hóa và cài đặt hệ thống triển khai dễ dàng hơn. </w:t>
      </w:r>
    </w:p>
    <w:p w:rsidR="002A3D4D" w:rsidRDefault="0064284C" w:rsidP="00C15F6A">
      <w:bookmarkStart w:id="27" w:name="_Toc26878996"/>
      <w:r>
        <w:rPr>
          <w:b/>
          <w:i/>
        </w:rPr>
        <w:t>Bước 8: Thiết kế hệ thống</w:t>
      </w:r>
      <w:bookmarkEnd w:id="27"/>
      <w:r>
        <w:rPr>
          <w:b/>
          <w:i/>
        </w:rPr>
        <w:t xml:space="preserve"> </w:t>
      </w:r>
    </w:p>
    <w:p w:rsidR="002A3D4D" w:rsidRDefault="0064284C">
      <w:pPr>
        <w:spacing w:line="372" w:lineRule="auto"/>
        <w:ind w:left="427" w:right="643" w:firstLine="720"/>
      </w:pPr>
      <w:r>
        <w:t xml:space="preserve">Đó là sự thiết kế kiến trúc tổng thể của hệ thống, bao gồm việc vỡ hệ thống thành các hệ thống con, chọn lựa loại hình điều khiển thích hợp, miêu tả các thành phần vật lý của hệ thống (dùng biểu đồ thành phần) và bố trí các thành phần khả thi vào các phần cứng (dùng biểu đồ bố trí). Một kiến trúc khách hàng/dịch vụ nhiều tầng thường được lựa chọn ở đây. </w:t>
      </w:r>
    </w:p>
    <w:p w:rsidR="002A3D4D" w:rsidRDefault="0064284C" w:rsidP="00C15F6A">
      <w:bookmarkStart w:id="28" w:name="_Toc26878997"/>
      <w:r>
        <w:rPr>
          <w:b/>
          <w:i/>
        </w:rPr>
        <w:t>Bước 9: Thiết kế chi tiết</w:t>
      </w:r>
      <w:bookmarkEnd w:id="28"/>
      <w:r>
        <w:rPr>
          <w:b/>
          <w:i/>
        </w:rPr>
        <w:t xml:space="preserve"> </w:t>
      </w:r>
    </w:p>
    <w:p w:rsidR="002A3D4D" w:rsidRDefault="0064284C">
      <w:pPr>
        <w:spacing w:after="43" w:line="371" w:lineRule="auto"/>
        <w:ind w:left="427" w:right="643" w:firstLine="720"/>
      </w:pPr>
      <w:r>
        <w:t xml:space="preserve">Đó là bước thiết kế về các lớp, các liên kết, các thuộc tính, các thao tác, thực hiện trên từng tầng của kiến trúc khách hàng/dịch vụ (tầng trình bày, tầng ứng dụng, tầng nghiệp vụ, tầng lưu trữ dữ liệu) và xác định các giải pháp trên mạng. </w:t>
      </w:r>
    </w:p>
    <w:p w:rsidR="002A3D4D" w:rsidRDefault="0064284C" w:rsidP="00C15F6A">
      <w:bookmarkStart w:id="29" w:name="_Toc26878998"/>
      <w:r>
        <w:rPr>
          <w:b/>
          <w:i/>
        </w:rPr>
        <w:t>Bước 10: Cài đặt</w:t>
      </w:r>
      <w:bookmarkEnd w:id="29"/>
      <w:r>
        <w:rPr>
          <w:b/>
          <w:i/>
        </w:rPr>
        <w:t xml:space="preserve"> </w:t>
      </w:r>
    </w:p>
    <w:p w:rsidR="002A3D4D" w:rsidRDefault="0064284C">
      <w:pPr>
        <w:spacing w:line="364" w:lineRule="auto"/>
        <w:ind w:left="437" w:right="643"/>
      </w:pPr>
      <w:r>
        <w:rPr>
          <w:b/>
        </w:rPr>
        <w:t xml:space="preserve"> </w:t>
      </w:r>
      <w:r>
        <w:t xml:space="preserve">Đó là bước thực thi hệ thống, bao gồm lập trình và kiểm định. Hệ thống được nghiệm thu dựa trên các ca sử dụng. </w:t>
      </w:r>
    </w:p>
    <w:p w:rsidR="002A3D4D" w:rsidRDefault="0064284C">
      <w:pPr>
        <w:spacing w:after="319" w:line="259" w:lineRule="auto"/>
        <w:ind w:left="0" w:right="564" w:firstLine="0"/>
        <w:jc w:val="right"/>
      </w:pPr>
      <w:r>
        <w:rPr>
          <w:rFonts w:ascii="Calibri" w:eastAsia="Calibri" w:hAnsi="Calibri" w:cs="Calibri"/>
          <w:noProof/>
          <w:sz w:val="22"/>
          <w:szCs w:val="22"/>
        </w:rPr>
        <w:lastRenderedPageBreak/>
        <mc:AlternateContent>
          <mc:Choice Requires="wpg">
            <w:drawing>
              <wp:inline distT="0" distB="0" distL="0" distR="0" wp14:anchorId="4E4C5C00" wp14:editId="62723E7F">
                <wp:extent cx="5985510" cy="6271895"/>
                <wp:effectExtent l="0" t="0" r="0" b="0"/>
                <wp:docPr id="171034" name="Group 171034"/>
                <wp:cNvGraphicFramePr/>
                <a:graphic xmlns:a="http://schemas.openxmlformats.org/drawingml/2006/main">
                  <a:graphicData uri="http://schemas.microsoft.com/office/word/2010/wordprocessingGroup">
                    <wpg:wgp>
                      <wpg:cNvGrpSpPr/>
                      <wpg:grpSpPr>
                        <a:xfrm>
                          <a:off x="0" y="0"/>
                          <a:ext cx="5985510" cy="6272492"/>
                          <a:chOff x="2353245" y="643754"/>
                          <a:chExt cx="5985510" cy="6272492"/>
                        </a:xfrm>
                      </wpg:grpSpPr>
                      <wpg:grpSp>
                        <wpg:cNvPr id="171035" name="Group 171035"/>
                        <wpg:cNvGrpSpPr/>
                        <wpg:grpSpPr>
                          <a:xfrm>
                            <a:off x="2353245" y="643754"/>
                            <a:ext cx="5985510" cy="6272492"/>
                            <a:chOff x="0" y="0"/>
                            <a:chExt cx="5985510" cy="6272492"/>
                          </a:xfrm>
                        </wpg:grpSpPr>
                        <wps:wsp>
                          <wps:cNvPr id="171036" name="Rectangle 171036"/>
                          <wps:cNvSpPr/>
                          <wps:spPr>
                            <a:xfrm>
                              <a:off x="0" y="0"/>
                              <a:ext cx="5985500" cy="6272475"/>
                            </a:xfrm>
                            <a:prstGeom prst="rect">
                              <a:avLst/>
                            </a:prstGeom>
                            <a:noFill/>
                            <a:ln>
                              <a:noFill/>
                            </a:ln>
                          </wps:spPr>
                          <wps:txbx>
                            <w:txbxContent>
                              <w:p w:rsidR="005D090F" w:rsidRDefault="005D090F">
                                <w:pPr>
                                  <w:spacing w:after="0" w:line="240" w:lineRule="auto"/>
                                  <w:ind w:left="0" w:right="0" w:firstLine="0"/>
                                  <w:jc w:val="left"/>
                                </w:pPr>
                              </w:p>
                            </w:txbxContent>
                          </wps:txbx>
                          <wps:bodyPr spcFirstLastPara="1" wrap="square" lIns="91425" tIns="91425" rIns="91425" bIns="91425" anchor="ctr" anchorCtr="0">
                            <a:noAutofit/>
                          </wps:bodyPr>
                        </wps:wsp>
                        <pic:pic xmlns:pic="http://schemas.openxmlformats.org/drawingml/2006/picture">
                          <pic:nvPicPr>
                            <pic:cNvPr id="171037" name="Shape 5"/>
                            <pic:cNvPicPr preferRelativeResize="0"/>
                          </pic:nvPicPr>
                          <pic:blipFill>
                            <a:blip r:embed="rId13"/>
                            <a:srcRect/>
                            <a:stretch>
                              <a:fillRect/>
                            </a:stretch>
                          </pic:blipFill>
                          <pic:spPr>
                            <a:xfrm>
                              <a:off x="0" y="441287"/>
                              <a:ext cx="5985510" cy="5831205"/>
                            </a:xfrm>
                            <a:prstGeom prst="rect">
                              <a:avLst/>
                            </a:prstGeom>
                            <a:noFill/>
                            <a:ln>
                              <a:noFill/>
                            </a:ln>
                          </pic:spPr>
                        </pic:pic>
                        <pic:pic xmlns:pic="http://schemas.openxmlformats.org/drawingml/2006/picture">
                          <pic:nvPicPr>
                            <pic:cNvPr id="171038" name="Shape 6"/>
                            <pic:cNvPicPr preferRelativeResize="0"/>
                          </pic:nvPicPr>
                          <pic:blipFill>
                            <a:blip r:embed="rId14"/>
                            <a:srcRect/>
                            <a:stretch>
                              <a:fillRect/>
                            </a:stretch>
                          </pic:blipFill>
                          <pic:spPr>
                            <a:xfrm>
                              <a:off x="111900" y="498564"/>
                              <a:ext cx="5656834" cy="4801108"/>
                            </a:xfrm>
                            <a:prstGeom prst="rect">
                              <a:avLst/>
                            </a:prstGeom>
                            <a:noFill/>
                            <a:ln>
                              <a:noFill/>
                            </a:ln>
                          </pic:spPr>
                        </pic:pic>
                        <pic:pic xmlns:pic="http://schemas.openxmlformats.org/drawingml/2006/picture">
                          <pic:nvPicPr>
                            <pic:cNvPr id="171039" name="Shape 7"/>
                            <pic:cNvPicPr preferRelativeResize="0"/>
                          </pic:nvPicPr>
                          <pic:blipFill>
                            <a:blip r:embed="rId15"/>
                            <a:srcRect/>
                            <a:stretch>
                              <a:fillRect/>
                            </a:stretch>
                          </pic:blipFill>
                          <pic:spPr>
                            <a:xfrm>
                              <a:off x="0" y="0"/>
                              <a:ext cx="5985510" cy="453860"/>
                            </a:xfrm>
                            <a:prstGeom prst="rect">
                              <a:avLst/>
                            </a:prstGeom>
                            <a:noFill/>
                            <a:ln>
                              <a:noFill/>
                            </a:ln>
                          </pic:spPr>
                        </pic:pic>
                        <pic:pic xmlns:pic="http://schemas.openxmlformats.org/drawingml/2006/picture">
                          <pic:nvPicPr>
                            <pic:cNvPr id="171040" name="Shape 8"/>
                            <pic:cNvPicPr preferRelativeResize="0"/>
                          </pic:nvPicPr>
                          <pic:blipFill>
                            <a:blip r:embed="rId16"/>
                            <a:srcRect/>
                            <a:stretch>
                              <a:fillRect/>
                            </a:stretch>
                          </pic:blipFill>
                          <pic:spPr>
                            <a:xfrm>
                              <a:off x="1781302" y="64732"/>
                              <a:ext cx="2435352" cy="188976"/>
                            </a:xfrm>
                            <a:prstGeom prst="rect">
                              <a:avLst/>
                            </a:prstGeom>
                            <a:noFill/>
                            <a:ln>
                              <a:noFill/>
                            </a:ln>
                          </pic:spPr>
                        </pic:pic>
                        <wps:wsp>
                          <wps:cNvPr id="171041" name="Rectangle 171041"/>
                          <wps:cNvSpPr/>
                          <wps:spPr>
                            <a:xfrm>
                              <a:off x="1781937" y="97837"/>
                              <a:ext cx="672513" cy="195967"/>
                            </a:xfrm>
                            <a:prstGeom prst="rect">
                              <a:avLst/>
                            </a:prstGeom>
                            <a:noFill/>
                            <a:ln>
                              <a:noFill/>
                            </a:ln>
                          </wps:spPr>
                          <wps:txbx>
                            <w:txbxContent>
                              <w:p w:rsidR="005D090F" w:rsidRDefault="005D090F">
                                <w:pPr>
                                  <w:spacing w:after="160" w:line="258" w:lineRule="auto"/>
                                  <w:ind w:left="0" w:right="0" w:firstLine="0"/>
                                  <w:jc w:val="left"/>
                                </w:pPr>
                                <w:r>
                                  <w:rPr>
                                    <w:b/>
                                  </w:rPr>
                                  <w:t>Các bư</w:t>
                                </w:r>
                              </w:p>
                            </w:txbxContent>
                          </wps:txbx>
                          <wps:bodyPr spcFirstLastPara="1" wrap="square" lIns="0" tIns="0" rIns="0" bIns="0" anchor="t" anchorCtr="0">
                            <a:noAutofit/>
                          </wps:bodyPr>
                        </wps:wsp>
                        <wps:wsp>
                          <wps:cNvPr id="171042" name="Rectangle 171042"/>
                          <wps:cNvSpPr/>
                          <wps:spPr>
                            <a:xfrm>
                              <a:off x="2287905" y="97837"/>
                              <a:ext cx="121499" cy="195967"/>
                            </a:xfrm>
                            <a:prstGeom prst="rect">
                              <a:avLst/>
                            </a:prstGeom>
                            <a:noFill/>
                            <a:ln>
                              <a:noFill/>
                            </a:ln>
                          </wps:spPr>
                          <wps:txbx>
                            <w:txbxContent>
                              <w:p w:rsidR="005D090F" w:rsidRDefault="005D090F">
                                <w:pPr>
                                  <w:spacing w:after="160" w:line="258" w:lineRule="auto"/>
                                  <w:ind w:left="0" w:right="0" w:firstLine="0"/>
                                  <w:jc w:val="left"/>
                                </w:pPr>
                                <w:r>
                                  <w:rPr>
                                    <w:b/>
                                  </w:rPr>
                                  <w:t>ớ</w:t>
                                </w:r>
                              </w:p>
                            </w:txbxContent>
                          </wps:txbx>
                          <wps:bodyPr spcFirstLastPara="1" wrap="square" lIns="0" tIns="0" rIns="0" bIns="0" anchor="t" anchorCtr="0">
                            <a:noAutofit/>
                          </wps:bodyPr>
                        </wps:wsp>
                        <wps:wsp>
                          <wps:cNvPr id="171043" name="Rectangle 171043"/>
                          <wps:cNvSpPr/>
                          <wps:spPr>
                            <a:xfrm>
                              <a:off x="2379345" y="62589"/>
                              <a:ext cx="853346" cy="242779"/>
                            </a:xfrm>
                            <a:prstGeom prst="rect">
                              <a:avLst/>
                            </a:prstGeom>
                            <a:noFill/>
                            <a:ln>
                              <a:noFill/>
                            </a:ln>
                          </wps:spPr>
                          <wps:txbx>
                            <w:txbxContent>
                              <w:p w:rsidR="005D090F" w:rsidRDefault="005D090F">
                                <w:pPr>
                                  <w:spacing w:after="160" w:line="258" w:lineRule="auto"/>
                                  <w:ind w:left="0" w:right="0" w:firstLine="0"/>
                                  <w:jc w:val="left"/>
                                </w:pPr>
                                <w:r>
                                  <w:rPr>
                                    <w:b/>
                                  </w:rPr>
                                  <w:t>c trong ti</w:t>
                                </w:r>
                              </w:p>
                            </w:txbxContent>
                          </wps:txbx>
                          <wps:bodyPr spcFirstLastPara="1" wrap="square" lIns="0" tIns="0" rIns="0" bIns="0" anchor="t" anchorCtr="0">
                            <a:noAutofit/>
                          </wps:bodyPr>
                        </wps:wsp>
                        <wps:wsp>
                          <wps:cNvPr id="171044" name="Rectangle 171044"/>
                          <wps:cNvSpPr/>
                          <wps:spPr>
                            <a:xfrm>
                              <a:off x="3020949" y="97837"/>
                              <a:ext cx="97375" cy="195967"/>
                            </a:xfrm>
                            <a:prstGeom prst="rect">
                              <a:avLst/>
                            </a:prstGeom>
                            <a:noFill/>
                            <a:ln>
                              <a:noFill/>
                            </a:ln>
                          </wps:spPr>
                          <wps:txbx>
                            <w:txbxContent>
                              <w:p w:rsidR="005D090F" w:rsidRDefault="005D090F">
                                <w:pPr>
                                  <w:spacing w:after="160" w:line="258" w:lineRule="auto"/>
                                  <w:ind w:left="0" w:right="0" w:firstLine="0"/>
                                  <w:jc w:val="left"/>
                                </w:pPr>
                                <w:r>
                                  <w:rPr>
                                    <w:b/>
                                  </w:rPr>
                                  <w:t>ế</w:t>
                                </w:r>
                              </w:p>
                            </w:txbxContent>
                          </wps:txbx>
                          <wps:bodyPr spcFirstLastPara="1" wrap="square" lIns="0" tIns="0" rIns="0" bIns="0" anchor="t" anchorCtr="0">
                            <a:noAutofit/>
                          </wps:bodyPr>
                        </wps:wsp>
                        <wps:wsp>
                          <wps:cNvPr id="171045" name="Rectangle 171045"/>
                          <wps:cNvSpPr/>
                          <wps:spPr>
                            <a:xfrm>
                              <a:off x="3094355" y="62589"/>
                              <a:ext cx="709038" cy="242779"/>
                            </a:xfrm>
                            <a:prstGeom prst="rect">
                              <a:avLst/>
                            </a:prstGeom>
                            <a:noFill/>
                            <a:ln>
                              <a:noFill/>
                            </a:ln>
                          </wps:spPr>
                          <wps:txbx>
                            <w:txbxContent>
                              <w:p w:rsidR="005D090F" w:rsidRDefault="005D090F">
                                <w:pPr>
                                  <w:spacing w:after="160" w:line="258" w:lineRule="auto"/>
                                  <w:ind w:left="0" w:right="0" w:firstLine="0"/>
                                  <w:jc w:val="left"/>
                                </w:pPr>
                                <w:r>
                                  <w:rPr>
                                    <w:b/>
                                  </w:rPr>
                                  <w:t xml:space="preserve">n trình </w:t>
                                </w:r>
                              </w:p>
                            </w:txbxContent>
                          </wps:txbx>
                          <wps:bodyPr spcFirstLastPara="1" wrap="square" lIns="0" tIns="0" rIns="0" bIns="0" anchor="t" anchorCtr="0">
                            <a:noAutofit/>
                          </wps:bodyPr>
                        </wps:wsp>
                        <wps:wsp>
                          <wps:cNvPr id="171046" name="Rectangle 171046"/>
                          <wps:cNvSpPr/>
                          <wps:spPr>
                            <a:xfrm>
                              <a:off x="3627755" y="62589"/>
                              <a:ext cx="397615" cy="242779"/>
                            </a:xfrm>
                            <a:prstGeom prst="rect">
                              <a:avLst/>
                            </a:prstGeom>
                            <a:noFill/>
                            <a:ln>
                              <a:noFill/>
                            </a:ln>
                          </wps:spPr>
                          <wps:txbx>
                            <w:txbxContent>
                              <w:p w:rsidR="005D090F" w:rsidRDefault="005D090F">
                                <w:pPr>
                                  <w:spacing w:after="160" w:line="258" w:lineRule="auto"/>
                                  <w:ind w:left="0" w:right="0" w:firstLine="0"/>
                                  <w:jc w:val="left"/>
                                </w:pPr>
                                <w:r>
                                  <w:rPr>
                                    <w:b/>
                                  </w:rPr>
                                  <w:t>RUP</w:t>
                                </w:r>
                              </w:p>
                            </w:txbxContent>
                          </wps:txbx>
                          <wps:bodyPr spcFirstLastPara="1" wrap="square" lIns="0" tIns="0" rIns="0" bIns="0" anchor="t" anchorCtr="0">
                            <a:noAutofit/>
                          </wps:bodyPr>
                        </wps:wsp>
                        <wps:wsp>
                          <wps:cNvPr id="171047" name="Rectangle 171047"/>
                          <wps:cNvSpPr/>
                          <wps:spPr>
                            <a:xfrm>
                              <a:off x="3906647" y="62589"/>
                              <a:ext cx="54828" cy="242779"/>
                            </a:xfrm>
                            <a:prstGeom prst="rect">
                              <a:avLst/>
                            </a:prstGeom>
                            <a:noFill/>
                            <a:ln>
                              <a:noFill/>
                            </a:ln>
                          </wps:spPr>
                          <wps:txbx>
                            <w:txbxContent>
                              <w:p w:rsidR="005D090F" w:rsidRDefault="005D090F">
                                <w:pPr>
                                  <w:spacing w:after="160" w:line="258" w:lineRule="auto"/>
                                  <w:ind w:left="0" w:right="0" w:firstLine="0"/>
                                  <w:jc w:val="left"/>
                                </w:pPr>
                                <w:r>
                                  <w:rPr>
                                    <w:b/>
                                  </w:rPr>
                                  <w:t xml:space="preserve"> </w:t>
                                </w:r>
                              </w:p>
                            </w:txbxContent>
                          </wps:txbx>
                          <wps:bodyPr spcFirstLastPara="1" wrap="square" lIns="0" tIns="0" rIns="0" bIns="0" anchor="t" anchorCtr="0">
                            <a:noAutofit/>
                          </wps:bodyPr>
                        </wps:wsp>
                      </wpg:grpSp>
                    </wpg:wgp>
                  </a:graphicData>
                </a:graphic>
              </wp:inline>
            </w:drawing>
          </mc:Choice>
          <mc:Fallback>
            <w:pict>
              <v:group w14:anchorId="4E4C5C00" id="Group 171034" o:spid="_x0000_s1083" style="width:471.3pt;height:493.85pt;mso-position-horizontal-relative:char;mso-position-vertical-relative:line" coordorigin="23532,6437" coordsize="59855,6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">
                <v:group id="Group 171035" o:spid="_x0000_s1084" style="position:absolute;left:23532;top:6437;width:59855;height:62725" coordsize="59855,6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">
                  <v:rect id="Rectangle 171036" o:spid="_x0000_s1085" style="position:absolute;width:59855;height:6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" filled="f" stroked="f">
                    <v:textbox inset="2.53958mm,2.53958mm,2.53958mm,2.53958mm">
                      <w:txbxContent>
                        <w:p w:rsidR="005D090F" w:rsidRDefault="005D090F">
                          <w:pPr>
                            <w:spacing w:after="0" w:line="240" w:lineRule="auto"/>
                            <w:ind w:left="0" w:right="0" w:firstLine="0"/>
                            <w:jc w:val="left"/>
                          </w:pPr>
                        </w:p>
                      </w:txbxContent>
                    </v:textbox>
                  </v:rect>
                  <v:shape id="Shape 5" o:spid="_x0000_s1086" type="#_x0000_t75" style="position:absolute;top:4412;width:59855;height:583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">
                    <v:imagedata r:id="rId17" o:title=""/>
                  </v:shape>
                  <v:shape id="Shape 6" o:spid="_x0000_s1087" type="#_x0000_t75" style="position:absolute;left:1119;top:4985;width:56568;height:480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">
                    <v:imagedata r:id="rId18" o:title=""/>
                  </v:shape>
                  <v:shape id="Shape 7" o:spid="_x0000_s1088" type="#_x0000_t75" style="position:absolute;width:59855;height:45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">
                    <v:imagedata r:id="rId19" o:title=""/>
                  </v:shape>
                  <v:shape id="Shape 8" o:spid="_x0000_s1089" type="#_x0000_t75" style="position:absolute;left:17813;top:647;width:24353;height:18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">
                    <v:imagedata r:id="rId20" o:title=""/>
                  </v:shape>
                  <v:rect id="Rectangle 171041" o:spid="_x0000_s1090" style="position:absolute;left:17819;top:978;width:672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rPr>
                            <w:t>Các bư</w:t>
                          </w:r>
                        </w:p>
                      </w:txbxContent>
                    </v:textbox>
                  </v:rect>
                  <v:rect id="Rectangle 171042" o:spid="_x0000_s1091" style="position:absolute;left:22879;top:978;width:121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rPr>
                            <w:t>ớ</w:t>
                          </w:r>
                        </w:p>
                      </w:txbxContent>
                    </v:textbox>
                  </v:rect>
                  <v:rect id="Rectangle 171043" o:spid="_x0000_s1092" style="position:absolute;left:23793;top:625;width:8533;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rPr>
                            <w:t>c trong ti</w:t>
                          </w:r>
                        </w:p>
                      </w:txbxContent>
                    </v:textbox>
                  </v:rect>
                  <v:rect id="Rectangle 171044" o:spid="_x0000_s1093" style="position:absolute;left:30209;top:978;width:97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rPr>
                            <w:t>ế</w:t>
                          </w:r>
                        </w:p>
                      </w:txbxContent>
                    </v:textbox>
                  </v:rect>
                  <v:rect id="Rectangle 171045" o:spid="_x0000_s1094" style="position:absolute;left:30943;top:625;width:7090;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rPr>
                            <w:t xml:space="preserve">n trình </w:t>
                          </w:r>
                        </w:p>
                      </w:txbxContent>
                    </v:textbox>
                  </v:rect>
                  <v:rect id="Rectangle 171046" o:spid="_x0000_s1095" style="position:absolute;left:36277;top:625;width:3976;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rPr>
                            <w:t>RUP</w:t>
                          </w:r>
                        </w:p>
                      </w:txbxContent>
                    </v:textbox>
                  </v:rect>
                  <v:rect id="Rectangle 171047" o:spid="_x0000_s1096" style="position:absolute;left:39066;top:625;width:548;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rPr>
                            <w:t xml:space="preserve"> </w:t>
                          </w:r>
                        </w:p>
                      </w:txbxContent>
                    </v:textbox>
                  </v:rect>
                </v:group>
                <w10:anchorlock/>
              </v:group>
            </w:pict>
          </mc:Fallback>
        </mc:AlternateContent>
      </w:r>
      <w:r>
        <w:rPr>
          <w:b/>
        </w:rPr>
        <w:t xml:space="preserve"> </w:t>
      </w:r>
    </w:p>
    <w:p w:rsidR="002A3D4D" w:rsidRDefault="0064284C" w:rsidP="00C15F6A">
      <w:pPr>
        <w:jc w:val="center"/>
      </w:pPr>
      <w:bookmarkStart w:id="30" w:name="_Toc26878999"/>
      <w:r>
        <w:t>Hình 1.1: Sơ đồ tiến trình RUP</w:t>
      </w:r>
      <w:bookmarkEnd w:id="30"/>
    </w:p>
    <w:p w:rsidR="002A3D4D" w:rsidRDefault="0064284C">
      <w:pPr>
        <w:spacing w:after="0" w:line="259" w:lineRule="auto"/>
        <w:ind w:left="0" w:right="0" w:firstLine="0"/>
        <w:jc w:val="left"/>
      </w:pPr>
      <w:r>
        <w:rPr>
          <w:sz w:val="36"/>
          <w:szCs w:val="36"/>
        </w:rPr>
        <w:t xml:space="preserve"> </w:t>
      </w:r>
      <w:r>
        <w:rPr>
          <w:sz w:val="36"/>
          <w:szCs w:val="36"/>
        </w:rPr>
        <w:tab/>
      </w:r>
      <w:r>
        <w:rPr>
          <w:b/>
          <w:sz w:val="36"/>
          <w:szCs w:val="36"/>
        </w:rPr>
        <w:t xml:space="preserve"> </w:t>
      </w:r>
    </w:p>
    <w:p w:rsidR="002A3D4D" w:rsidRDefault="0064284C" w:rsidP="00C15F6A">
      <w:pPr>
        <w:pStyle w:val="Heading1"/>
      </w:pPr>
      <w:bookmarkStart w:id="31" w:name="_Toc27028882"/>
      <w:r>
        <w:rPr>
          <w:b/>
          <w:sz w:val="36"/>
          <w:szCs w:val="36"/>
        </w:rPr>
        <w:t>CHƯƠNG 2: KHẢO SÁT HIỆN TRẠNG</w:t>
      </w:r>
      <w:bookmarkEnd w:id="31"/>
      <w:r>
        <w:rPr>
          <w:b/>
          <w:sz w:val="36"/>
          <w:szCs w:val="36"/>
        </w:rPr>
        <w:t xml:space="preserve"> </w:t>
      </w:r>
    </w:p>
    <w:p w:rsidR="002A3D4D" w:rsidRDefault="0064284C" w:rsidP="00C15F6A">
      <w:pPr>
        <w:pStyle w:val="Heading2"/>
      </w:pPr>
      <w:bookmarkStart w:id="32" w:name="_Toc26879000"/>
      <w:bookmarkStart w:id="33" w:name="_Toc27028883"/>
      <w:r>
        <w:rPr>
          <w:b/>
          <w:i w:val="0"/>
        </w:rPr>
        <w:t xml:space="preserve">2.1 Tổng quan về </w:t>
      </w:r>
      <w:r w:rsidR="00C15F6A">
        <w:rPr>
          <w:b/>
          <w:i w:val="0"/>
        </w:rPr>
        <w:t>cửa hàng</w:t>
      </w:r>
      <w:bookmarkEnd w:id="32"/>
      <w:bookmarkEnd w:id="33"/>
      <w:r>
        <w:rPr>
          <w:b/>
          <w:i w:val="0"/>
        </w:rPr>
        <w:t xml:space="preserve"> </w:t>
      </w:r>
    </w:p>
    <w:p w:rsidR="002A3D4D" w:rsidRDefault="0064284C">
      <w:pPr>
        <w:spacing w:after="98" w:line="376" w:lineRule="auto"/>
        <w:ind w:left="358" w:right="643" w:firstLine="355"/>
      </w:pPr>
      <w:r>
        <w:t xml:space="preserve">Đây là </w:t>
      </w:r>
      <w:r w:rsidR="00C15F6A">
        <w:t>cửa hàng</w:t>
      </w:r>
      <w:r>
        <w:t xml:space="preserve"> chuyên cung cấp các thể loại </w:t>
      </w:r>
      <w:r w:rsidR="00EA4880">
        <w:t>thức ăn</w:t>
      </w:r>
      <w:r>
        <w:t xml:space="preserve"> của nhiều  và </w:t>
      </w:r>
      <w:r w:rsidR="00C15F6A">
        <w:t>nhà cung cấp</w:t>
      </w:r>
      <w:r>
        <w:t xml:space="preserve"> tại thị trường trong nước, ngoài nước. </w:t>
      </w:r>
      <w:r w:rsidR="00C15F6A">
        <w:t>Cửa hàng</w:t>
      </w:r>
      <w:r>
        <w:t xml:space="preserve"> đang cố gắng liên tục xuất bản những đầu </w:t>
      </w:r>
      <w:r w:rsidR="00EA4880">
        <w:t>thức ăn</w:t>
      </w:r>
      <w:r>
        <w:t xml:space="preserve"> bán chạy đáp ứng nhu cầu căn bản là tfm hiểu và giải trí </w:t>
      </w:r>
      <w:r>
        <w:lastRenderedPageBreak/>
        <w:t xml:space="preserve">của đông đảo người yêu </w:t>
      </w:r>
      <w:r w:rsidR="00EA4880">
        <w:t>thức ăn</w:t>
      </w:r>
      <w:r>
        <w:t>,</w:t>
      </w:r>
      <w:r w:rsidR="00C15F6A">
        <w:t>cửa hàng</w:t>
      </w:r>
      <w:r>
        <w:t xml:space="preserve"> chỉ mới thành lập nên vẫn đang trong quá trình từng bước gầy dựng thương hiệu. </w:t>
      </w:r>
    </w:p>
    <w:p w:rsidR="002A3D4D" w:rsidRDefault="0064284C">
      <w:pPr>
        <w:spacing w:after="108" w:line="368" w:lineRule="auto"/>
        <w:ind w:left="358" w:right="643" w:firstLine="355"/>
      </w:pPr>
      <w:r>
        <w:t xml:space="preserve"> Hình thức kinh doanh của </w:t>
      </w:r>
      <w:r w:rsidR="00C15F6A">
        <w:t>cửa hàng</w:t>
      </w:r>
      <w:r>
        <w:t xml:space="preserve"> vẫn theo phương pháp truyền thống là mua bán trực tiếp tại </w:t>
      </w:r>
      <w:r w:rsidR="00C15F6A">
        <w:t>cửa hàng</w:t>
      </w:r>
      <w:r>
        <w:t xml:space="preserve">, </w:t>
      </w:r>
      <w:r w:rsidR="00C15F6A">
        <w:t>cửa hàng</w:t>
      </w:r>
      <w:r>
        <w:t xml:space="preserve"> quản lý </w:t>
      </w:r>
      <w:r w:rsidR="00EA4880">
        <w:t>thức ăn</w:t>
      </w:r>
      <w:r>
        <w:t xml:space="preserve"> bằng hệ thống phân loại theo mã, mỗi </w:t>
      </w:r>
      <w:r w:rsidR="00EA4880">
        <w:t>thức ăn</w:t>
      </w:r>
      <w:r>
        <w:t xml:space="preserve"> đều có mã số riêng để phân biệt, nhưng với sự cạnh tranh của các </w:t>
      </w:r>
      <w:r w:rsidR="00C15F6A">
        <w:t>cửa hàng</w:t>
      </w:r>
      <w:r>
        <w:t xml:space="preserve"> khác, cộng thêm các khách hàng ở xa </w:t>
      </w:r>
      <w:r w:rsidR="00C15F6A">
        <w:t>cửa hàng</w:t>
      </w:r>
      <w:r>
        <w:t xml:space="preserve"> nên ít có điều kiện đến trực tiếp </w:t>
      </w:r>
      <w:r w:rsidR="00C15F6A">
        <w:t>cửa hàng</w:t>
      </w:r>
      <w:r>
        <w:t xml:space="preserve"> để mua hàng do đó việc kinh doanh cũng gặp nhiều khó khăn nhất định.  </w:t>
      </w:r>
    </w:p>
    <w:p w:rsidR="002A3D4D" w:rsidRDefault="0064284C">
      <w:pPr>
        <w:spacing w:after="127" w:line="368" w:lineRule="auto"/>
        <w:ind w:left="358" w:right="643" w:firstLine="355"/>
      </w:pPr>
      <w:r>
        <w:t xml:space="preserve">Từ những lý do thực tế trên, cùng với sự phát triển của thương mại điện tử trong thời đại công nghệ thông tin ngày nay nên </w:t>
      </w:r>
      <w:r w:rsidR="00C15F6A">
        <w:t>cửa hàng</w:t>
      </w:r>
      <w:r>
        <w:t xml:space="preserve"> đã nghĩ đến việc xây dựng một website để giới thiệu </w:t>
      </w:r>
      <w:r w:rsidR="00EA4880">
        <w:t>thức ăn</w:t>
      </w:r>
      <w:r>
        <w:t xml:space="preserve">, mở rộng thị trường mua bán qua mạng nhằm nâng cao doanh số cho </w:t>
      </w:r>
      <w:r w:rsidR="00C15F6A">
        <w:t>cửa hàng</w:t>
      </w:r>
      <w:r>
        <w:t xml:space="preserve">, cũng như giúp khách hàng có được sự dễ dàng và thuận tiện hơn trong việc tìm hiểu và chọn mua </w:t>
      </w:r>
      <w:r w:rsidR="00EA4880">
        <w:t>thức ăn</w:t>
      </w:r>
      <w:r>
        <w:t xml:space="preserve">.  </w:t>
      </w:r>
    </w:p>
    <w:p w:rsidR="002A3D4D" w:rsidRDefault="0064284C">
      <w:pPr>
        <w:pStyle w:val="Heading2"/>
        <w:spacing w:after="165" w:line="265" w:lineRule="auto"/>
        <w:ind w:right="0"/>
      </w:pPr>
      <w:bookmarkStart w:id="34" w:name="_Toc26879001"/>
      <w:bookmarkStart w:id="35" w:name="_Toc27028884"/>
      <w:r>
        <w:rPr>
          <w:b/>
          <w:i w:val="0"/>
        </w:rPr>
        <w:t>2.2 Hiện trạng tổ chức</w:t>
      </w:r>
      <w:bookmarkEnd w:id="34"/>
      <w:bookmarkEnd w:id="35"/>
      <w:r>
        <w:rPr>
          <w:b/>
          <w:i w:val="0"/>
        </w:rPr>
        <w:t xml:space="preserve"> </w:t>
      </w:r>
    </w:p>
    <w:p w:rsidR="002A3D4D" w:rsidRDefault="0064284C">
      <w:pPr>
        <w:pStyle w:val="Heading3"/>
        <w:spacing w:after="38"/>
        <w:ind w:left="278" w:right="0"/>
      </w:pPr>
      <w:bookmarkStart w:id="36" w:name="_Toc26879002"/>
      <w:bookmarkStart w:id="37" w:name="_Toc27028885"/>
      <w:r>
        <w:t xml:space="preserve">2.2.1 Cơ cấu tổ chức và mối quan hệ của các bộ phận kinh doanh trong </w:t>
      </w:r>
      <w:r w:rsidR="00C15F6A">
        <w:t>cửa hàng</w:t>
      </w:r>
      <w:bookmarkEnd w:id="36"/>
      <w:bookmarkEnd w:id="37"/>
      <w:r>
        <w:t xml:space="preserve"> </w:t>
      </w:r>
    </w:p>
    <w:p w:rsidR="002A3D4D" w:rsidRDefault="00C15F6A">
      <w:pPr>
        <w:spacing w:after="150" w:line="259" w:lineRule="auto"/>
        <w:ind w:left="1024" w:right="0" w:firstLine="0"/>
        <w:jc w:val="left"/>
      </w:pPr>
      <w:r>
        <w:rPr>
          <w:noProof/>
        </w:rPr>
        <mc:AlternateContent>
          <mc:Choice Requires="wpg">
            <w:drawing>
              <wp:inline distT="0" distB="0" distL="0" distR="0" wp14:anchorId="53D46773" wp14:editId="16919466">
                <wp:extent cx="5500370" cy="1803519"/>
                <wp:effectExtent l="0" t="0" r="5080" b="6350"/>
                <wp:docPr id="171049" name="Group 171049"/>
                <wp:cNvGraphicFramePr/>
                <a:graphic xmlns:a="http://schemas.openxmlformats.org/drawingml/2006/main">
                  <a:graphicData uri="http://schemas.microsoft.com/office/word/2010/wordprocessingGroup">
                    <wpg:wgp>
                      <wpg:cNvGrpSpPr/>
                      <wpg:grpSpPr>
                        <a:xfrm>
                          <a:off x="0" y="0"/>
                          <a:ext cx="5500370" cy="1803519"/>
                          <a:chOff x="0" y="0"/>
                          <a:chExt cx="5513949" cy="1863646"/>
                        </a:xfrm>
                      </wpg:grpSpPr>
                      <wps:wsp>
                        <wps:cNvPr id="171050" name="Rectangle 171050"/>
                        <wps:cNvSpPr/>
                        <wps:spPr>
                          <a:xfrm>
                            <a:off x="0" y="0"/>
                            <a:ext cx="5500350" cy="1803500"/>
                          </a:xfrm>
                          <a:prstGeom prst="rect">
                            <a:avLst/>
                          </a:prstGeom>
                          <a:noFill/>
                          <a:ln>
                            <a:noFill/>
                          </a:ln>
                        </wps:spPr>
                        <wps:txbx>
                          <w:txbxContent>
                            <w:p w:rsidR="005D090F" w:rsidRDefault="005D090F">
                              <w:pPr>
                                <w:spacing w:after="0" w:line="240" w:lineRule="auto"/>
                                <w:ind w:left="0" w:right="0" w:firstLine="0"/>
                                <w:jc w:val="left"/>
                              </w:pPr>
                            </w:p>
                          </w:txbxContent>
                        </wps:txbx>
                        <wps:bodyPr spcFirstLastPara="1" wrap="square" lIns="91425" tIns="91425" rIns="91425" bIns="91425" anchor="ctr" anchorCtr="0">
                          <a:noAutofit/>
                        </wps:bodyPr>
                      </wps:wsp>
                      <wps:wsp>
                        <wps:cNvPr id="171051" name="Rectangle 171051"/>
                        <wps:cNvSpPr/>
                        <wps:spPr>
                          <a:xfrm>
                            <a:off x="5459222" y="1621316"/>
                            <a:ext cx="54727" cy="242330"/>
                          </a:xfrm>
                          <a:prstGeom prst="rect">
                            <a:avLst/>
                          </a:prstGeom>
                          <a:noFill/>
                          <a:ln>
                            <a:noFill/>
                          </a:ln>
                        </wps:spPr>
                        <wps:txbx>
                          <w:txbxContent>
                            <w:p w:rsidR="005D090F" w:rsidRDefault="005D090F">
                              <w:pPr>
                                <w:spacing w:after="160" w:line="258" w:lineRule="auto"/>
                                <w:ind w:left="0" w:right="0" w:firstLine="0"/>
                                <w:jc w:val="left"/>
                              </w:pPr>
                              <w:r>
                                <w:rPr>
                                  <w:b/>
                                </w:rPr>
                                <w:t xml:space="preserve"> </w:t>
                              </w:r>
                            </w:p>
                          </w:txbxContent>
                        </wps:txbx>
                        <wps:bodyPr spcFirstLastPara="1" wrap="square" lIns="0" tIns="0" rIns="0" bIns="0" anchor="t" anchorCtr="0">
                          <a:noAutofit/>
                        </wps:bodyPr>
                      </wps:wsp>
                      <wps:wsp>
                        <wps:cNvPr id="171052" name="Freeform 171052"/>
                        <wps:cNvSpPr/>
                        <wps:spPr>
                          <a:xfrm>
                            <a:off x="1676273" y="0"/>
                            <a:ext cx="2028825" cy="498475"/>
                          </a:xfrm>
                          <a:custGeom>
                            <a:avLst/>
                            <a:gdLst/>
                            <a:ahLst/>
                            <a:cxnLst/>
                            <a:rect l="l" t="t" r="r" b="b"/>
                            <a:pathLst>
                              <a:path w="2028825" h="498475" extrusionOk="0">
                                <a:moveTo>
                                  <a:pt x="0" y="0"/>
                                </a:moveTo>
                                <a:lnTo>
                                  <a:pt x="2028825" y="0"/>
                                </a:lnTo>
                                <a:lnTo>
                                  <a:pt x="2028825" y="498475"/>
                                </a:lnTo>
                                <a:lnTo>
                                  <a:pt x="0" y="498475"/>
                                </a:lnTo>
                                <a:lnTo>
                                  <a:pt x="0" y="0"/>
                                </a:lnTo>
                              </a:path>
                            </a:pathLst>
                          </a:custGeom>
                          <a:solidFill>
                            <a:srgbClr val="4472C4"/>
                          </a:solidFill>
                          <a:ln>
                            <a:noFill/>
                          </a:ln>
                        </wps:spPr>
                        <wps:bodyPr spcFirstLastPara="1" wrap="square" lIns="91425" tIns="91425" rIns="91425" bIns="91425" anchor="ctr" anchorCtr="0">
                          <a:noAutofit/>
                        </wps:bodyPr>
                      </wps:wsp>
                      <wps:wsp>
                        <wps:cNvPr id="171053" name="Freeform 171053"/>
                        <wps:cNvSpPr/>
                        <wps:spPr>
                          <a:xfrm>
                            <a:off x="1676273" y="0"/>
                            <a:ext cx="2028825" cy="498475"/>
                          </a:xfrm>
                          <a:custGeom>
                            <a:avLst/>
                            <a:gdLst/>
                            <a:ahLst/>
                            <a:cxnLst/>
                            <a:rect l="l" t="t" r="r" b="b"/>
                            <a:pathLst>
                              <a:path w="2028825" h="498475" extrusionOk="0">
                                <a:moveTo>
                                  <a:pt x="0" y="498475"/>
                                </a:moveTo>
                                <a:lnTo>
                                  <a:pt x="2028825" y="498475"/>
                                </a:lnTo>
                                <a:lnTo>
                                  <a:pt x="2028825" y="0"/>
                                </a:lnTo>
                                <a:lnTo>
                                  <a:pt x="0" y="0"/>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054" name="Shape 153"/>
                          <pic:cNvPicPr preferRelativeResize="0"/>
                        </pic:nvPicPr>
                        <pic:blipFill>
                          <a:blip r:embed="rId21"/>
                          <a:srcRect/>
                          <a:stretch>
                            <a:fillRect/>
                          </a:stretch>
                        </pic:blipFill>
                        <pic:spPr>
                          <a:xfrm>
                            <a:off x="1683004" y="52197"/>
                            <a:ext cx="2016252" cy="394716"/>
                          </a:xfrm>
                          <a:prstGeom prst="rect">
                            <a:avLst/>
                          </a:prstGeom>
                          <a:noFill/>
                          <a:ln>
                            <a:noFill/>
                          </a:ln>
                        </pic:spPr>
                      </pic:pic>
                      <wps:wsp>
                        <wps:cNvPr id="171055" name="Rectangle 171055"/>
                        <wps:cNvSpPr/>
                        <wps:spPr>
                          <a:xfrm>
                            <a:off x="2104263" y="93663"/>
                            <a:ext cx="323332" cy="280476"/>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71056" name="Rectangle 171056"/>
                        <wps:cNvSpPr/>
                        <wps:spPr>
                          <a:xfrm>
                            <a:off x="1932940" y="134364"/>
                            <a:ext cx="1514710" cy="22639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Chủ cửa hàng</w:t>
                              </w:r>
                            </w:p>
                          </w:txbxContent>
                        </wps:txbx>
                        <wps:bodyPr spcFirstLastPara="1" wrap="square" lIns="0" tIns="0" rIns="0" bIns="0" anchor="t" anchorCtr="0">
                          <a:noAutofit/>
                        </wps:bodyPr>
                      </wps:wsp>
                      <wps:wsp>
                        <wps:cNvPr id="171057" name="Rectangle 171057"/>
                        <wps:cNvSpPr/>
                        <wps:spPr>
                          <a:xfrm>
                            <a:off x="2454783" y="93663"/>
                            <a:ext cx="63341" cy="280476"/>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 xml:space="preserve"> </w:t>
                              </w:r>
                            </w:p>
                          </w:txbxContent>
                        </wps:txbx>
                        <wps:bodyPr spcFirstLastPara="1" wrap="square" lIns="0" tIns="0" rIns="0" bIns="0" anchor="t" anchorCtr="0">
                          <a:noAutofit/>
                        </wps:bodyPr>
                      </wps:wsp>
                      <wps:wsp>
                        <wps:cNvPr id="171059" name="Rectangle 171059"/>
                        <wps:cNvSpPr/>
                        <wps:spPr>
                          <a:xfrm>
                            <a:off x="3279521" y="93663"/>
                            <a:ext cx="63341" cy="280476"/>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 xml:space="preserve"> </w:t>
                              </w:r>
                            </w:p>
                          </w:txbxContent>
                        </wps:txbx>
                        <wps:bodyPr spcFirstLastPara="1" wrap="square" lIns="0" tIns="0" rIns="0" bIns="0" anchor="t" anchorCtr="0">
                          <a:noAutofit/>
                        </wps:bodyPr>
                      </wps:wsp>
                      <wps:wsp>
                        <wps:cNvPr id="171060" name="Freeform 171060"/>
                        <wps:cNvSpPr/>
                        <wps:spPr>
                          <a:xfrm>
                            <a:off x="0" y="1269086"/>
                            <a:ext cx="1610614" cy="436270"/>
                          </a:xfrm>
                          <a:custGeom>
                            <a:avLst/>
                            <a:gdLst/>
                            <a:ahLst/>
                            <a:cxnLst/>
                            <a:rect l="l" t="t" r="r" b="b"/>
                            <a:pathLst>
                              <a:path w="1610614" h="436270" extrusionOk="0">
                                <a:moveTo>
                                  <a:pt x="0" y="0"/>
                                </a:moveTo>
                                <a:lnTo>
                                  <a:pt x="1610614" y="0"/>
                                </a:lnTo>
                                <a:lnTo>
                                  <a:pt x="1610614" y="436270"/>
                                </a:lnTo>
                                <a:lnTo>
                                  <a:pt x="0" y="436270"/>
                                </a:lnTo>
                                <a:lnTo>
                                  <a:pt x="0" y="0"/>
                                </a:lnTo>
                              </a:path>
                            </a:pathLst>
                          </a:custGeom>
                          <a:solidFill>
                            <a:srgbClr val="4472C4"/>
                          </a:solidFill>
                          <a:ln>
                            <a:noFill/>
                          </a:ln>
                        </wps:spPr>
                        <wps:bodyPr spcFirstLastPara="1" wrap="square" lIns="91425" tIns="91425" rIns="91425" bIns="91425" anchor="ctr" anchorCtr="0">
                          <a:noAutofit/>
                        </wps:bodyPr>
                      </wps:wsp>
                      <wps:wsp>
                        <wps:cNvPr id="171061" name="Freeform 171061"/>
                        <wps:cNvSpPr/>
                        <wps:spPr>
                          <a:xfrm>
                            <a:off x="0" y="1269086"/>
                            <a:ext cx="1610614" cy="436270"/>
                          </a:xfrm>
                          <a:custGeom>
                            <a:avLst/>
                            <a:gdLst/>
                            <a:ahLst/>
                            <a:cxnLst/>
                            <a:rect l="l" t="t" r="r" b="b"/>
                            <a:pathLst>
                              <a:path w="1610614" h="436270" extrusionOk="0">
                                <a:moveTo>
                                  <a:pt x="0" y="436270"/>
                                </a:moveTo>
                                <a:lnTo>
                                  <a:pt x="1610614" y="436270"/>
                                </a:lnTo>
                                <a:lnTo>
                                  <a:pt x="1610614" y="0"/>
                                </a:lnTo>
                                <a:lnTo>
                                  <a:pt x="0" y="0"/>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062" name="Shape 161"/>
                          <pic:cNvPicPr preferRelativeResize="0"/>
                        </pic:nvPicPr>
                        <pic:blipFill>
                          <a:blip r:embed="rId22"/>
                          <a:srcRect/>
                          <a:stretch>
                            <a:fillRect/>
                          </a:stretch>
                        </pic:blipFill>
                        <pic:spPr>
                          <a:xfrm>
                            <a:off x="6604" y="1321690"/>
                            <a:ext cx="1597152" cy="332232"/>
                          </a:xfrm>
                          <a:prstGeom prst="rect">
                            <a:avLst/>
                          </a:prstGeom>
                          <a:noFill/>
                          <a:ln>
                            <a:noFill/>
                          </a:ln>
                        </pic:spPr>
                      </pic:pic>
                      <wps:wsp>
                        <wps:cNvPr id="171063" name="Rectangle 171063"/>
                        <wps:cNvSpPr/>
                        <wps:spPr>
                          <a:xfrm>
                            <a:off x="368046" y="1328484"/>
                            <a:ext cx="1162439" cy="28047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Nhân Viên</w:t>
                              </w:r>
                            </w:p>
                          </w:txbxContent>
                        </wps:txbx>
                        <wps:bodyPr spcFirstLastPara="1" wrap="square" lIns="0" tIns="0" rIns="0" bIns="0" anchor="t" anchorCtr="0">
                          <a:noAutofit/>
                        </wps:bodyPr>
                      </wps:wsp>
                      <wps:wsp>
                        <wps:cNvPr id="171064" name="Rectangle 171064"/>
                        <wps:cNvSpPr/>
                        <wps:spPr>
                          <a:xfrm>
                            <a:off x="1241679" y="1328484"/>
                            <a:ext cx="63341" cy="28047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 xml:space="preserve"> </w:t>
                              </w:r>
                            </w:p>
                          </w:txbxContent>
                        </wps:txbx>
                        <wps:bodyPr spcFirstLastPara="1" wrap="square" lIns="0" tIns="0" rIns="0" bIns="0" anchor="t" anchorCtr="0">
                          <a:noAutofit/>
                        </wps:bodyPr>
                      </wps:wsp>
                      <wps:wsp>
                        <wps:cNvPr id="171065" name="Freeform 171065"/>
                        <wps:cNvSpPr/>
                        <wps:spPr>
                          <a:xfrm>
                            <a:off x="1926844" y="1269086"/>
                            <a:ext cx="1610614" cy="436270"/>
                          </a:xfrm>
                          <a:custGeom>
                            <a:avLst/>
                            <a:gdLst/>
                            <a:ahLst/>
                            <a:cxnLst/>
                            <a:rect l="l" t="t" r="r" b="b"/>
                            <a:pathLst>
                              <a:path w="1610614" h="436270" extrusionOk="0">
                                <a:moveTo>
                                  <a:pt x="0" y="0"/>
                                </a:moveTo>
                                <a:lnTo>
                                  <a:pt x="1610614" y="0"/>
                                </a:lnTo>
                                <a:lnTo>
                                  <a:pt x="1610614" y="436270"/>
                                </a:lnTo>
                                <a:lnTo>
                                  <a:pt x="0" y="436270"/>
                                </a:lnTo>
                                <a:lnTo>
                                  <a:pt x="0" y="0"/>
                                </a:lnTo>
                              </a:path>
                            </a:pathLst>
                          </a:custGeom>
                          <a:solidFill>
                            <a:srgbClr val="4472C4"/>
                          </a:solidFill>
                          <a:ln>
                            <a:noFill/>
                          </a:ln>
                        </wps:spPr>
                        <wps:bodyPr spcFirstLastPara="1" wrap="square" lIns="91425" tIns="91425" rIns="91425" bIns="91425" anchor="ctr" anchorCtr="0">
                          <a:noAutofit/>
                        </wps:bodyPr>
                      </wps:wsp>
                      <wps:wsp>
                        <wps:cNvPr id="171066" name="Freeform 171066"/>
                        <wps:cNvSpPr/>
                        <wps:spPr>
                          <a:xfrm>
                            <a:off x="1926844" y="1269086"/>
                            <a:ext cx="1610614" cy="436270"/>
                          </a:xfrm>
                          <a:custGeom>
                            <a:avLst/>
                            <a:gdLst/>
                            <a:ahLst/>
                            <a:cxnLst/>
                            <a:rect l="l" t="t" r="r" b="b"/>
                            <a:pathLst>
                              <a:path w="1610614" h="436270" extrusionOk="0">
                                <a:moveTo>
                                  <a:pt x="0" y="436270"/>
                                </a:moveTo>
                                <a:lnTo>
                                  <a:pt x="1610614" y="436270"/>
                                </a:lnTo>
                                <a:lnTo>
                                  <a:pt x="1610614" y="0"/>
                                </a:lnTo>
                                <a:lnTo>
                                  <a:pt x="0" y="0"/>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067" name="Shape 166"/>
                          <pic:cNvPicPr preferRelativeResize="0"/>
                        </pic:nvPicPr>
                        <pic:blipFill>
                          <a:blip r:embed="rId22"/>
                          <a:srcRect/>
                          <a:stretch>
                            <a:fillRect/>
                          </a:stretch>
                        </pic:blipFill>
                        <pic:spPr>
                          <a:xfrm>
                            <a:off x="1932940" y="1321690"/>
                            <a:ext cx="1598676" cy="332232"/>
                          </a:xfrm>
                          <a:prstGeom prst="rect">
                            <a:avLst/>
                          </a:prstGeom>
                          <a:noFill/>
                          <a:ln>
                            <a:noFill/>
                          </a:ln>
                        </pic:spPr>
                      </pic:pic>
                      <wps:wsp>
                        <wps:cNvPr id="171068" name="Rectangle 171068"/>
                        <wps:cNvSpPr/>
                        <wps:spPr>
                          <a:xfrm>
                            <a:off x="2159237" y="1328308"/>
                            <a:ext cx="1232395" cy="28047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Quản lý</w:t>
                              </w:r>
                            </w:p>
                          </w:txbxContent>
                        </wps:txbx>
                        <wps:bodyPr spcFirstLastPara="1" wrap="square" lIns="0" tIns="0" rIns="0" bIns="0" anchor="t" anchorCtr="0">
                          <a:noAutofit/>
                        </wps:bodyPr>
                      </wps:wsp>
                      <wps:wsp>
                        <wps:cNvPr id="171070" name="Rectangle 171070"/>
                        <wps:cNvSpPr/>
                        <wps:spPr>
                          <a:xfrm>
                            <a:off x="2612009" y="1328484"/>
                            <a:ext cx="63341" cy="28047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 xml:space="preserve"> </w:t>
                              </w:r>
                            </w:p>
                          </w:txbxContent>
                        </wps:txbx>
                        <wps:bodyPr spcFirstLastPara="1" wrap="square" lIns="0" tIns="0" rIns="0" bIns="0" anchor="t" anchorCtr="0">
                          <a:noAutofit/>
                        </wps:bodyPr>
                      </wps:wsp>
                      <wps:wsp>
                        <wps:cNvPr id="171073" name="Freeform 171073"/>
                        <wps:cNvSpPr/>
                        <wps:spPr>
                          <a:xfrm>
                            <a:off x="3828288" y="1269086"/>
                            <a:ext cx="1610614" cy="436270"/>
                          </a:xfrm>
                          <a:custGeom>
                            <a:avLst/>
                            <a:gdLst/>
                            <a:ahLst/>
                            <a:cxnLst/>
                            <a:rect l="l" t="t" r="r" b="b"/>
                            <a:pathLst>
                              <a:path w="1610614" h="436270" extrusionOk="0">
                                <a:moveTo>
                                  <a:pt x="0" y="0"/>
                                </a:moveTo>
                                <a:lnTo>
                                  <a:pt x="1610614" y="0"/>
                                </a:lnTo>
                                <a:lnTo>
                                  <a:pt x="1610614" y="436270"/>
                                </a:lnTo>
                                <a:lnTo>
                                  <a:pt x="0" y="436270"/>
                                </a:lnTo>
                                <a:lnTo>
                                  <a:pt x="0" y="0"/>
                                </a:lnTo>
                              </a:path>
                            </a:pathLst>
                          </a:custGeom>
                          <a:solidFill>
                            <a:srgbClr val="4472C4"/>
                          </a:solidFill>
                          <a:ln>
                            <a:noFill/>
                          </a:ln>
                        </wps:spPr>
                        <wps:bodyPr spcFirstLastPara="1" wrap="square" lIns="91425" tIns="91425" rIns="91425" bIns="91425" anchor="ctr" anchorCtr="0">
                          <a:noAutofit/>
                        </wps:bodyPr>
                      </wps:wsp>
                      <wps:wsp>
                        <wps:cNvPr id="171074" name="Freeform 171074"/>
                        <wps:cNvSpPr/>
                        <wps:spPr>
                          <a:xfrm>
                            <a:off x="3828288" y="1269086"/>
                            <a:ext cx="1610614" cy="436270"/>
                          </a:xfrm>
                          <a:custGeom>
                            <a:avLst/>
                            <a:gdLst/>
                            <a:ahLst/>
                            <a:cxnLst/>
                            <a:rect l="l" t="t" r="r" b="b"/>
                            <a:pathLst>
                              <a:path w="1610614" h="436270" extrusionOk="0">
                                <a:moveTo>
                                  <a:pt x="0" y="436270"/>
                                </a:moveTo>
                                <a:lnTo>
                                  <a:pt x="1610614" y="436270"/>
                                </a:lnTo>
                                <a:lnTo>
                                  <a:pt x="1610614" y="0"/>
                                </a:lnTo>
                                <a:lnTo>
                                  <a:pt x="0" y="0"/>
                                </a:lnTo>
                                <a:close/>
                              </a:path>
                            </a:pathLst>
                          </a:custGeom>
                          <a:noFill/>
                          <a:ln w="12700" cap="flat" cmpd="sng">
                            <a:solidFill>
                              <a:srgbClr val="2F528F"/>
                            </a:solidFill>
                            <a:prstDash val="solid"/>
                            <a:miter lim="127000"/>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71075" name="Shape 174"/>
                          <pic:cNvPicPr preferRelativeResize="0"/>
                        </pic:nvPicPr>
                        <pic:blipFill>
                          <a:blip r:embed="rId22"/>
                          <a:srcRect/>
                          <a:stretch>
                            <a:fillRect/>
                          </a:stretch>
                        </pic:blipFill>
                        <pic:spPr>
                          <a:xfrm>
                            <a:off x="3834892" y="1321690"/>
                            <a:ext cx="1597152" cy="332232"/>
                          </a:xfrm>
                          <a:prstGeom prst="rect">
                            <a:avLst/>
                          </a:prstGeom>
                          <a:noFill/>
                          <a:ln>
                            <a:noFill/>
                          </a:ln>
                        </pic:spPr>
                      </pic:pic>
                      <wps:wsp>
                        <wps:cNvPr id="171076" name="Rectangle 171076"/>
                        <wps:cNvSpPr/>
                        <wps:spPr>
                          <a:xfrm>
                            <a:off x="4079126" y="1328221"/>
                            <a:ext cx="1135637" cy="280475"/>
                          </a:xfrm>
                          <a:prstGeom prst="rect">
                            <a:avLst/>
                          </a:prstGeom>
                          <a:noFill/>
                          <a:ln>
                            <a:noFill/>
                          </a:ln>
                        </wps:spPr>
                        <wps:txbx>
                          <w:txbxContent>
                            <w:p w:rsidR="005D090F" w:rsidRDefault="005D090F">
                              <w:pPr>
                                <w:spacing w:after="160" w:line="258" w:lineRule="auto"/>
                                <w:ind w:left="0" w:right="0" w:firstLine="0"/>
                                <w:jc w:val="left"/>
                              </w:pPr>
                            </w:p>
                          </w:txbxContent>
                        </wps:txbx>
                        <wps:bodyPr spcFirstLastPara="1" wrap="square" lIns="0" tIns="0" rIns="0" bIns="0" anchor="t" anchorCtr="0">
                          <a:noAutofit/>
                        </wps:bodyPr>
                      </wps:wsp>
                      <wps:wsp>
                        <wps:cNvPr id="171079" name="Rectangle 171079"/>
                        <wps:cNvSpPr/>
                        <wps:spPr>
                          <a:xfrm>
                            <a:off x="5055362" y="1328484"/>
                            <a:ext cx="63341" cy="280475"/>
                          </a:xfrm>
                          <a:prstGeom prst="rect">
                            <a:avLst/>
                          </a:prstGeom>
                          <a:noFill/>
                          <a:ln>
                            <a:noFill/>
                          </a:ln>
                        </wps:spPr>
                        <wps:txbx>
                          <w:txbxContent>
                            <w:p w:rsidR="005D090F" w:rsidRDefault="005D090F">
                              <w:pPr>
                                <w:spacing w:after="160" w:line="258" w:lineRule="auto"/>
                                <w:ind w:left="0" w:right="0" w:firstLine="0"/>
                                <w:jc w:val="left"/>
                              </w:pPr>
                              <w:r>
                                <w:rPr>
                                  <w:b/>
                                  <w:color w:val="FFFFFF"/>
                                  <w:sz w:val="30"/>
                                </w:rPr>
                                <w:t xml:space="preserve"> </w:t>
                              </w:r>
                            </w:p>
                          </w:txbxContent>
                        </wps:txbx>
                        <wps:bodyPr spcFirstLastPara="1" wrap="square" lIns="0" tIns="0" rIns="0" bIns="0" anchor="t" anchorCtr="0">
                          <a:noAutofit/>
                        </wps:bodyPr>
                      </wps:wsp>
                      <wps:wsp>
                        <wps:cNvPr id="171080" name="Freeform 171080"/>
                        <wps:cNvSpPr/>
                        <wps:spPr>
                          <a:xfrm>
                            <a:off x="819277" y="876935"/>
                            <a:ext cx="3645789" cy="0"/>
                          </a:xfrm>
                          <a:custGeom>
                            <a:avLst/>
                            <a:gdLst/>
                            <a:ahLst/>
                            <a:cxnLst/>
                            <a:rect l="l" t="t" r="r" b="b"/>
                            <a:pathLst>
                              <a:path w="3645789" h="120000" extrusionOk="0">
                                <a:moveTo>
                                  <a:pt x="0" y="0"/>
                                </a:moveTo>
                                <a:lnTo>
                                  <a:pt x="3645789" y="0"/>
                                </a:lnTo>
                              </a:path>
                            </a:pathLst>
                          </a:custGeom>
                          <a:noFill/>
                          <a:ln w="9525" cap="flat" cmpd="sng">
                            <a:solidFill>
                              <a:srgbClr val="4472C4"/>
                            </a:solidFill>
                            <a:prstDash val="solid"/>
                            <a:miter lim="127000"/>
                            <a:headEnd type="none" w="sm" len="sm"/>
                            <a:tailEnd type="none" w="sm" len="sm"/>
                          </a:ln>
                        </wps:spPr>
                        <wps:bodyPr spcFirstLastPara="1" wrap="square" lIns="91425" tIns="91425" rIns="91425" bIns="91425" anchor="ctr" anchorCtr="0">
                          <a:noAutofit/>
                        </wps:bodyPr>
                      </wps:wsp>
                      <wps:wsp>
                        <wps:cNvPr id="171081" name="Freeform 171081"/>
                        <wps:cNvSpPr/>
                        <wps:spPr>
                          <a:xfrm>
                            <a:off x="785241" y="878586"/>
                            <a:ext cx="76200" cy="366522"/>
                          </a:xfrm>
                          <a:custGeom>
                            <a:avLst/>
                            <a:gdLst/>
                            <a:ahLst/>
                            <a:cxnLst/>
                            <a:rect l="l" t="t" r="r" b="b"/>
                            <a:pathLst>
                              <a:path w="76200" h="366522" extrusionOk="0">
                                <a:moveTo>
                                  <a:pt x="40386" y="0"/>
                                </a:moveTo>
                                <a:lnTo>
                                  <a:pt x="44402" y="290238"/>
                                </a:lnTo>
                                <a:lnTo>
                                  <a:pt x="76200" y="289814"/>
                                </a:lnTo>
                                <a:lnTo>
                                  <a:pt x="39116" y="366522"/>
                                </a:lnTo>
                                <a:lnTo>
                                  <a:pt x="0" y="290830"/>
                                </a:lnTo>
                                <a:lnTo>
                                  <a:pt x="31701" y="290408"/>
                                </a:lnTo>
                                <a:lnTo>
                                  <a:pt x="27686" y="127"/>
                                </a:lnTo>
                                <a:lnTo>
                                  <a:pt x="40386" y="0"/>
                                </a:lnTo>
                                <a:close/>
                              </a:path>
                            </a:pathLst>
                          </a:custGeom>
                          <a:solidFill>
                            <a:srgbClr val="4472C4"/>
                          </a:solidFill>
                          <a:ln>
                            <a:noFill/>
                          </a:ln>
                        </wps:spPr>
                        <wps:bodyPr spcFirstLastPara="1" wrap="square" lIns="91425" tIns="91425" rIns="91425" bIns="91425" anchor="ctr" anchorCtr="0">
                          <a:noAutofit/>
                        </wps:bodyPr>
                      </wps:wsp>
                      <wps:wsp>
                        <wps:cNvPr id="171082" name="Freeform 171082"/>
                        <wps:cNvSpPr/>
                        <wps:spPr>
                          <a:xfrm>
                            <a:off x="2657856" y="878586"/>
                            <a:ext cx="76200" cy="366522"/>
                          </a:xfrm>
                          <a:custGeom>
                            <a:avLst/>
                            <a:gdLst/>
                            <a:ahLst/>
                            <a:cxnLst/>
                            <a:rect l="l" t="t" r="r" b="b"/>
                            <a:pathLst>
                              <a:path w="76200" h="366522" extrusionOk="0">
                                <a:moveTo>
                                  <a:pt x="40513" y="0"/>
                                </a:moveTo>
                                <a:lnTo>
                                  <a:pt x="44529" y="290237"/>
                                </a:lnTo>
                                <a:lnTo>
                                  <a:pt x="76200" y="289814"/>
                                </a:lnTo>
                                <a:lnTo>
                                  <a:pt x="39243" y="366522"/>
                                </a:lnTo>
                                <a:lnTo>
                                  <a:pt x="0" y="290830"/>
                                </a:lnTo>
                                <a:lnTo>
                                  <a:pt x="31828" y="290406"/>
                                </a:lnTo>
                                <a:lnTo>
                                  <a:pt x="27813" y="127"/>
                                </a:lnTo>
                                <a:lnTo>
                                  <a:pt x="40513" y="0"/>
                                </a:lnTo>
                                <a:close/>
                              </a:path>
                            </a:pathLst>
                          </a:custGeom>
                          <a:solidFill>
                            <a:srgbClr val="4472C4"/>
                          </a:solidFill>
                          <a:ln>
                            <a:noFill/>
                          </a:ln>
                        </wps:spPr>
                        <wps:bodyPr spcFirstLastPara="1" wrap="square" lIns="91425" tIns="91425" rIns="91425" bIns="91425" anchor="ctr" anchorCtr="0">
                          <a:noAutofit/>
                        </wps:bodyPr>
                      </wps:wsp>
                      <wps:wsp>
                        <wps:cNvPr id="171083" name="Freeform 171083"/>
                        <wps:cNvSpPr/>
                        <wps:spPr>
                          <a:xfrm>
                            <a:off x="4432681" y="878586"/>
                            <a:ext cx="76073" cy="366522"/>
                          </a:xfrm>
                          <a:custGeom>
                            <a:avLst/>
                            <a:gdLst/>
                            <a:ahLst/>
                            <a:cxnLst/>
                            <a:rect l="l" t="t" r="r" b="b"/>
                            <a:pathLst>
                              <a:path w="76073" h="366522" extrusionOk="0">
                                <a:moveTo>
                                  <a:pt x="40386" y="0"/>
                                </a:moveTo>
                                <a:lnTo>
                                  <a:pt x="44402" y="290237"/>
                                </a:lnTo>
                                <a:lnTo>
                                  <a:pt x="76073" y="289814"/>
                                </a:lnTo>
                                <a:lnTo>
                                  <a:pt x="39116" y="366522"/>
                                </a:lnTo>
                                <a:lnTo>
                                  <a:pt x="0" y="290830"/>
                                </a:lnTo>
                                <a:lnTo>
                                  <a:pt x="31701" y="290407"/>
                                </a:lnTo>
                                <a:lnTo>
                                  <a:pt x="27686" y="127"/>
                                </a:lnTo>
                                <a:lnTo>
                                  <a:pt x="40386" y="0"/>
                                </a:lnTo>
                                <a:close/>
                              </a:path>
                            </a:pathLst>
                          </a:custGeom>
                          <a:solidFill>
                            <a:srgbClr val="4472C4"/>
                          </a:solidFill>
                          <a:ln>
                            <a:noFill/>
                          </a:ln>
                        </wps:spPr>
                        <wps:bodyPr spcFirstLastPara="1" wrap="square" lIns="91425" tIns="91425" rIns="91425" bIns="91425" anchor="ctr" anchorCtr="0">
                          <a:noAutofit/>
                        </wps:bodyPr>
                      </wps:wsp>
                      <wps:wsp>
                        <wps:cNvPr id="171084" name="Freeform 171084"/>
                        <wps:cNvSpPr/>
                        <wps:spPr>
                          <a:xfrm>
                            <a:off x="2690368" y="498475"/>
                            <a:ext cx="0" cy="402209"/>
                          </a:xfrm>
                          <a:custGeom>
                            <a:avLst/>
                            <a:gdLst/>
                            <a:ahLst/>
                            <a:cxnLst/>
                            <a:rect l="l" t="t" r="r" b="b"/>
                            <a:pathLst>
                              <a:path w="120000" h="402209" extrusionOk="0">
                                <a:moveTo>
                                  <a:pt x="0" y="0"/>
                                </a:moveTo>
                                <a:lnTo>
                                  <a:pt x="0" y="402209"/>
                                </a:lnTo>
                              </a:path>
                            </a:pathLst>
                          </a:custGeom>
                          <a:noFill/>
                          <a:ln w="9525" cap="flat" cmpd="sng">
                            <a:solidFill>
                              <a:srgbClr val="4472C4"/>
                            </a:solidFill>
                            <a:prstDash val="solid"/>
                            <a:miter lim="127000"/>
                            <a:headEnd type="none" w="sm" len="sm"/>
                            <a:tailEnd type="none" w="sm" len="sm"/>
                          </a:ln>
                        </wps:spPr>
                        <wps:bodyPr spcFirstLastPara="1" wrap="square" lIns="91425" tIns="91425" rIns="91425" bIns="91425" anchor="ctr" anchorCtr="0">
                          <a:noAutofit/>
                        </wps:bodyPr>
                      </wps:wsp>
                    </wpg:wgp>
                  </a:graphicData>
                </a:graphic>
              </wp:inline>
            </w:drawing>
          </mc:Choice>
          <mc:Fallback>
            <w:pict>
              <v:group w14:anchorId="53D46773" id="Group 171049" o:spid="_x0000_s1097" style="width:433.1pt;height:142pt;mso-position-horizontal-relative:char;mso-position-vertical-relative:line" coordsize="55139,18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">
                <v:rect id="Rectangle 171050" o:spid="_x0000_s1098" style="position:absolute;width:55003;height:1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" filled="f" stroked="f">
                  <v:textbox inset="2.53958mm,2.53958mm,2.53958mm,2.53958mm">
                    <w:txbxContent>
                      <w:p w:rsidR="005D090F" w:rsidRDefault="005D090F">
                        <w:pPr>
                          <w:spacing w:after="0" w:line="240" w:lineRule="auto"/>
                          <w:ind w:left="0" w:right="0" w:firstLine="0"/>
                          <w:jc w:val="left"/>
                        </w:pPr>
                      </w:p>
                    </w:txbxContent>
                  </v:textbox>
                </v:rect>
                <v:rect id="Rectangle 171051" o:spid="_x0000_s1099" style="position:absolute;left:54592;top:1621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rPr>
                          <w:t xml:space="preserve"> </w:t>
                        </w:r>
                      </w:p>
                    </w:txbxContent>
                  </v:textbox>
                </v:rect>
                <v:shape id="Freeform 171052" o:spid="_x0000_s1100" style="position:absolute;left:16762;width:20288;height:4984;visibility:visible;mso-wrap-style:square;v-text-anchor:middle" coordsize="2028825,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" path="m,l2028825,r,498475l,498475,,e" fillcolor="#4472c4" stroked="f">
                  <v:path arrowok="t" o:extrusionok="f"/>
                </v:shape>
                <v:shape id="Freeform 171053" o:spid="_x0000_s1101" style="position:absolute;left:16762;width:20288;height:4984;visibility:visible;mso-wrap-style:square;v-text-anchor:middle" coordsize="2028825,49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" path="m,498475r2028825,l2028825,,,,,498475xe" filled="f" strokecolor="#2f528f" strokeweight="1pt">
                  <v:stroke startarrowwidth="narrow" startarrowlength="short" endarrowwidth="narrow" endarrowlength="short" miterlimit="83231f" joinstyle="miter"/>
                  <v:path arrowok="t" o:extrusionok="f"/>
                </v:shape>
                <v:shape id="Shape 153" o:spid="_x0000_s1102" type="#_x0000_t75" style="position:absolute;left:16830;top:521;width:20162;height:39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">
                  <v:imagedata r:id="rId23" o:title=""/>
                </v:shape>
                <v:rect id="Rectangle 171055" o:spid="_x0000_s1103" style="position:absolute;left:21042;top:936;width:32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" filled="f" stroked="f">
                  <v:textbox inset="0,0,0,0">
                    <w:txbxContent>
                      <w:p w:rsidR="005D090F" w:rsidRDefault="005D090F">
                        <w:pPr>
                          <w:spacing w:after="160" w:line="258" w:lineRule="auto"/>
                          <w:ind w:left="0" w:right="0" w:firstLine="0"/>
                          <w:jc w:val="left"/>
                        </w:pPr>
                      </w:p>
                    </w:txbxContent>
                  </v:textbox>
                </v:rect>
                <v:rect id="Rectangle 171056" o:spid="_x0000_s1104" style="position:absolute;left:19329;top:1343;width:1514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" filled="f" stroked="f">
                  <v:textbox inset="0,0,0,0">
                    <w:txbxContent>
                      <w:p w:rsidR="005D090F" w:rsidRDefault="005D090F">
                        <w:pPr>
                          <w:spacing w:after="160" w:line="258" w:lineRule="auto"/>
                          <w:ind w:left="0" w:right="0" w:firstLine="0"/>
                          <w:jc w:val="left"/>
                        </w:pPr>
                        <w:r>
                          <w:rPr>
                            <w:b/>
                            <w:color w:val="FFFFFF"/>
                            <w:sz w:val="30"/>
                          </w:rPr>
                          <w:t>Chủ cửa hàng</w:t>
                        </w:r>
                      </w:p>
                    </w:txbxContent>
                  </v:textbox>
                </v:rect>
                <v:rect id="Rectangle 171057" o:spid="_x0000_s1105" style="position:absolute;left:24547;top:936;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color w:val="FFFFFF"/>
                            <w:sz w:val="30"/>
                          </w:rPr>
                          <w:t xml:space="preserve"> </w:t>
                        </w:r>
                      </w:p>
                    </w:txbxContent>
                  </v:textbox>
                </v:rect>
                <v:rect id="Rectangle 171059" o:spid="_x0000_s1106" style="position:absolute;left:32795;top:936;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color w:val="FFFFFF"/>
                            <w:sz w:val="30"/>
                          </w:rPr>
                          <w:t xml:space="preserve"> </w:t>
                        </w:r>
                      </w:p>
                    </w:txbxContent>
                  </v:textbox>
                </v:rect>
                <v:shape id="Freeform 171060" o:spid="_x0000_s1107" style="position:absolute;top:12690;width:16106;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" path="m,l1610614,r,436270l,436270,,e" fillcolor="#4472c4" stroked="f">
                  <v:path arrowok="t" o:extrusionok="f"/>
                </v:shape>
                <v:shape id="Freeform 171061" o:spid="_x0000_s1108" style="position:absolute;top:12690;width:16106;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" path="m,436270r1610614,l1610614,,,,,436270xe" filled="f" strokecolor="#2f528f" strokeweight="1pt">
                  <v:stroke startarrowwidth="narrow" startarrowlength="short" endarrowwidth="narrow" endarrowlength="short" miterlimit="83231f" joinstyle="miter"/>
                  <v:path arrowok="t" o:extrusionok="f"/>
                </v:shape>
                <v:shape id="Shape 161" o:spid="_x0000_s1109" type="#_x0000_t75" style="position:absolute;left:66;top:13216;width:15971;height:33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">
                  <v:imagedata r:id="rId24" o:title=""/>
                </v:shape>
                <v:rect id="Rectangle 171063" o:spid="_x0000_s1110" style="position:absolute;left:3680;top:13284;width:1162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color w:val="FFFFFF"/>
                            <w:sz w:val="30"/>
                          </w:rPr>
                          <w:t>Nhân Viên</w:t>
                        </w:r>
                      </w:p>
                    </w:txbxContent>
                  </v:textbox>
                </v:rect>
                <v:rect id="Rectangle 171064" o:spid="_x0000_s1111" style="position:absolute;left:12416;top:1328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color w:val="FFFFFF"/>
                            <w:sz w:val="30"/>
                          </w:rPr>
                          <w:t xml:space="preserve"> </w:t>
                        </w:r>
                      </w:p>
                    </w:txbxContent>
                  </v:textbox>
                </v:rect>
                <v:shape id="Freeform 171065" o:spid="_x0000_s1112" style="position:absolute;left:19268;top:12690;width:16106;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" path="m,l1610614,r,436270l,436270,,e" fillcolor="#4472c4" stroked="f">
                  <v:path arrowok="t" o:extrusionok="f"/>
                </v:shape>
                <v:shape id="Freeform 171066" o:spid="_x0000_s1113" style="position:absolute;left:19268;top:12690;width:16106;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" path="m,436270r1610614,l1610614,,,,,436270xe" filled="f" strokecolor="#2f528f" strokeweight="1pt">
                  <v:stroke startarrowwidth="narrow" startarrowlength="short" endarrowwidth="narrow" endarrowlength="short" miterlimit="83231f" joinstyle="miter"/>
                  <v:path arrowok="t" o:extrusionok="f"/>
                </v:shape>
                <v:shape id="Shape 166" o:spid="_x0000_s1114" type="#_x0000_t75" style="position:absolute;left:19329;top:13216;width:15987;height:33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">
                  <v:imagedata r:id="rId24" o:title=""/>
                </v:shape>
                <v:rect id="Rectangle 171068" o:spid="_x0000_s1115" style="position:absolute;left:21592;top:13283;width:1232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color w:val="FFFFFF"/>
                            <w:sz w:val="30"/>
                          </w:rPr>
                          <w:t>Quản lý</w:t>
                        </w:r>
                      </w:p>
                    </w:txbxContent>
                  </v:textbox>
                </v:rect>
                <v:rect id="Rectangle 171070" o:spid="_x0000_s1116" style="position:absolute;left:26120;top:13284;width:6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" filled="f" stroked="f">
                  <v:textbox inset="0,0,0,0">
                    <w:txbxContent>
                      <w:p w:rsidR="005D090F" w:rsidRDefault="005D090F">
                        <w:pPr>
                          <w:spacing w:after="160" w:line="258" w:lineRule="auto"/>
                          <w:ind w:left="0" w:right="0" w:firstLine="0"/>
                          <w:jc w:val="left"/>
                        </w:pPr>
                        <w:r>
                          <w:rPr>
                            <w:b/>
                            <w:color w:val="FFFFFF"/>
                            <w:sz w:val="30"/>
                          </w:rPr>
                          <w:t xml:space="preserve"> </w:t>
                        </w:r>
                      </w:p>
                    </w:txbxContent>
                  </v:textbox>
                </v:rect>
                <v:shape id="Freeform 171073" o:spid="_x0000_s1117" style="position:absolute;left:38282;top:12690;width:16107;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" path="m,l1610614,r,436270l,436270,,e" fillcolor="#4472c4" stroked="f">
                  <v:path arrowok="t" o:extrusionok="f"/>
                </v:shape>
                <v:shape id="Freeform 171074" o:spid="_x0000_s1118" style="position:absolute;left:38282;top:12690;width:16107;height:4363;visibility:visible;mso-wrap-style:square;v-text-anchor:middle" coordsize="1610614,4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" path="m,436270r1610614,l1610614,,,,,436270xe" filled="f" strokecolor="#2f528f" strokeweight="1pt">
                  <v:stroke startarrowwidth="narrow" startarrowlength="short" endarrowwidth="narrow" endarrowlength="short" miterlimit="83231f" joinstyle="miter"/>
                  <v:path arrowok="t" o:extrusionok="f"/>
                </v:shape>
                <v:shape id="Shape 174" o:spid="_x0000_s1119" type="#_x0000_t75" style="position:absolute;left:38348;top:13216;width:15972;height:33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">
                  <v:imagedata r:id="rId24" o:title=""/>
                </v:shape>
                <v:rect id="Rectangle 171076" o:spid="_x0000_s1120" style="position:absolute;left:40791;top:13282;width:11356;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" filled="f" stroked="f">
                  <v:textbox inset="0,0,0,0">
                    <w:txbxContent>
                      <w:p w:rsidR="005D090F" w:rsidRDefault="005D090F">
                        <w:pPr>
                          <w:spacing w:after="160" w:line="258" w:lineRule="auto"/>
                          <w:ind w:left="0" w:right="0" w:firstLine="0"/>
                          <w:jc w:val="left"/>
                        </w:pPr>
                      </w:p>
                    </w:txbxContent>
                  </v:textbox>
                </v:rect>
                <v:rect id="Rectangle 171079" o:spid="_x0000_s1121" style="position:absolute;left:50553;top:13284;width:634;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" filled="f" stroked="f">
                  <v:textbox inset="0,0,0,0">
                    <w:txbxContent>
                      <w:p w:rsidR="005D090F" w:rsidRDefault="005D090F">
                        <w:pPr>
                          <w:spacing w:after="160" w:line="258" w:lineRule="auto"/>
                          <w:ind w:left="0" w:right="0" w:firstLine="0"/>
                          <w:jc w:val="left"/>
                        </w:pPr>
                        <w:r>
                          <w:rPr>
                            <w:b/>
                            <w:color w:val="FFFFFF"/>
                            <w:sz w:val="30"/>
                          </w:rPr>
                          <w:t xml:space="preserve"> </w:t>
                        </w:r>
                      </w:p>
                    </w:txbxContent>
                  </v:textbox>
                </v:rect>
                <v:shape id="Freeform 171080" o:spid="_x0000_s1122" style="position:absolute;left:8192;top:8769;width:36458;height:0;visibility:visible;mso-wrap-style:square;v-text-anchor:middle" coordsize="364578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" path="m,l3645789,e" filled="f" strokecolor="#4472c4">
                  <v:stroke startarrowwidth="narrow" startarrowlength="short" endarrowwidth="narrow" endarrowlength="short" miterlimit="83231f" joinstyle="miter"/>
                  <v:path arrowok="t" o:extrusionok="f"/>
                </v:shape>
                <v:shape id="Freeform 171081" o:spid="_x0000_s1123" style="position:absolute;left:7852;top:8785;width:762;height:3666;visibility:visible;mso-wrap-style:square;v-text-anchor:middle" coordsize="76200,36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" path="m40386,r4016,290238l76200,289814,39116,366522,,290830r31701,-422l27686,127,40386,xe" fillcolor="#4472c4" stroked="f">
                  <v:path arrowok="t" o:extrusionok="f"/>
                </v:shape>
                <v:shape id="Freeform 171082" o:spid="_x0000_s1124" style="position:absolute;left:26578;top:8785;width:762;height:3666;visibility:visible;mso-wrap-style:square;v-text-anchor:middle" coordsize="76200,36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" path="m40513,r4016,290237l76200,289814,39243,366522,,290830r31828,-424l27813,127,40513,xe" fillcolor="#4472c4" stroked="f">
                  <v:path arrowok="t" o:extrusionok="f"/>
                </v:shape>
                <v:shape id="Freeform 171083" o:spid="_x0000_s1125" style="position:absolute;left:44326;top:8785;width:761;height:3666;visibility:visible;mso-wrap-style:square;v-text-anchor:middle" coordsize="76073,36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" path="m40386,r4016,290237l76073,289814,39116,366522,,290830r31701,-423l27686,127,40386,xe" fillcolor="#4472c4" stroked="f">
                  <v:path arrowok="t" o:extrusionok="f"/>
                </v:shape>
                <v:shape id="Freeform 171084" o:spid="_x0000_s1126" style="position:absolute;left:26903;top:4984;width:0;height:4022;visibility:visible;mso-wrap-style:square;v-text-anchor:middle" coordsize="120000,40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" path="m,l,402209e" filled="f" strokecolor="#4472c4">
                  <v:stroke startarrowwidth="narrow" startarrowlength="short" endarrowwidth="narrow" endarrowlength="short" miterlimit="83231f" joinstyle="miter"/>
                  <v:path arrowok="t" o:extrusionok="f"/>
                </v:shape>
                <w10:anchorlock/>
              </v:group>
            </w:pict>
          </mc:Fallback>
        </mc:AlternateContent>
      </w:r>
    </w:p>
    <w:p w:rsidR="002A3D4D" w:rsidRDefault="0064284C" w:rsidP="00C15F6A">
      <w:pPr>
        <w:jc w:val="center"/>
      </w:pPr>
      <w:bookmarkStart w:id="38" w:name="_Toc26879003"/>
      <w:r>
        <w:t xml:space="preserve">Hình 1.1: Sơ đồ cơ cấu tổ chức trong </w:t>
      </w:r>
      <w:r w:rsidR="00C15F6A">
        <w:t>cửa hàng</w:t>
      </w:r>
      <w:bookmarkEnd w:id="38"/>
    </w:p>
    <w:p w:rsidR="002A3D4D" w:rsidRDefault="0064284C">
      <w:pPr>
        <w:spacing w:after="0" w:line="259" w:lineRule="auto"/>
        <w:ind w:left="0" w:right="0" w:firstLine="0"/>
        <w:jc w:val="left"/>
      </w:pPr>
      <w:r>
        <w:rPr>
          <w:b/>
        </w:rPr>
        <w:t xml:space="preserve"> </w:t>
      </w:r>
      <w:r>
        <w:rPr>
          <w:b/>
        </w:rPr>
        <w:tab/>
        <w:t xml:space="preserve"> </w:t>
      </w:r>
    </w:p>
    <w:p w:rsidR="002A3D4D" w:rsidRDefault="0064284C" w:rsidP="004779F6">
      <w:pPr>
        <w:pStyle w:val="Heading3"/>
      </w:pPr>
      <w:bookmarkStart w:id="39" w:name="_Toc27028886"/>
      <w:r>
        <w:rPr>
          <w:b w:val="0"/>
        </w:rPr>
        <w:t>2.2.2 Chức năng, nhiệm vụ của từng bộ phận</w:t>
      </w:r>
      <w:bookmarkEnd w:id="39"/>
      <w:r>
        <w:rPr>
          <w:b w:val="0"/>
        </w:rPr>
        <w:t xml:space="preserve"> </w:t>
      </w:r>
    </w:p>
    <w:p w:rsidR="002A3D4D" w:rsidRDefault="0064284C" w:rsidP="004779F6">
      <w:bookmarkStart w:id="40" w:name="_Toc26879004"/>
      <w:r>
        <w:rPr>
          <w:b/>
          <w:i/>
        </w:rPr>
        <w:t xml:space="preserve">a. Chủ </w:t>
      </w:r>
      <w:bookmarkEnd w:id="40"/>
      <w:r w:rsidR="00C15F6A">
        <w:rPr>
          <w:b/>
          <w:i/>
        </w:rPr>
        <w:t>cửa hàng</w:t>
      </w:r>
    </w:p>
    <w:p w:rsidR="002A3D4D" w:rsidRDefault="0064284C">
      <w:pPr>
        <w:numPr>
          <w:ilvl w:val="0"/>
          <w:numId w:val="7"/>
        </w:numPr>
        <w:spacing w:after="115"/>
        <w:ind w:right="643" w:hanging="360"/>
      </w:pPr>
      <w:r>
        <w:t xml:space="preserve">Quản lý hoạt động của nhà </w:t>
      </w:r>
      <w:r w:rsidR="00EA4880">
        <w:t>thức ăn</w:t>
      </w:r>
      <w:r>
        <w:t xml:space="preserve">, điều hành hoạt động kinh doanh nhà </w:t>
      </w:r>
      <w:r w:rsidR="00EA4880">
        <w:t>thức ăn</w:t>
      </w:r>
      <w:r>
        <w:t xml:space="preserve">. </w:t>
      </w:r>
    </w:p>
    <w:p w:rsidR="002A3D4D" w:rsidRDefault="0064284C">
      <w:pPr>
        <w:numPr>
          <w:ilvl w:val="0"/>
          <w:numId w:val="7"/>
        </w:numPr>
        <w:spacing w:after="145" w:line="377" w:lineRule="auto"/>
        <w:ind w:right="643" w:hanging="360"/>
      </w:pPr>
      <w:r>
        <w:t>Nhận báo cáo từ các cấp dưới n</w:t>
      </w:r>
      <w:r w:rsidR="0073658F">
        <w:t>hư: Nhân viên</w:t>
      </w:r>
      <w:r w:rsidR="007A6E26">
        <w:t>,</w:t>
      </w:r>
      <w:r w:rsidR="006B6205">
        <w:t>Quản lý</w:t>
      </w:r>
      <w:r w:rsidR="007A6E26">
        <w:t xml:space="preserve"> </w:t>
      </w:r>
      <w:r>
        <w:t xml:space="preserve">. Từ đó nắm bắt tình hình của nhà </w:t>
      </w:r>
      <w:r w:rsidR="00EA4880">
        <w:t>thức ăn</w:t>
      </w:r>
      <w:r>
        <w:t xml:space="preserve"> và có hướng phát triển. </w:t>
      </w:r>
    </w:p>
    <w:p w:rsidR="002A3D4D" w:rsidRDefault="0064284C" w:rsidP="004779F6">
      <w:bookmarkStart w:id="41" w:name="_Toc26879005"/>
      <w:r>
        <w:rPr>
          <w:b/>
          <w:i/>
        </w:rPr>
        <w:lastRenderedPageBreak/>
        <w:t>b. Nhân viên</w:t>
      </w:r>
      <w:bookmarkEnd w:id="41"/>
      <w:r>
        <w:rPr>
          <w:b/>
          <w:i/>
        </w:rPr>
        <w:t xml:space="preserve"> </w:t>
      </w:r>
    </w:p>
    <w:p w:rsidR="002A3D4D" w:rsidRDefault="0064284C">
      <w:pPr>
        <w:numPr>
          <w:ilvl w:val="0"/>
          <w:numId w:val="8"/>
        </w:numPr>
        <w:spacing w:after="106"/>
        <w:ind w:right="643" w:hanging="360"/>
      </w:pPr>
      <w:r>
        <w:t xml:space="preserve">Trưng bày hàng hóa lên kệ. </w:t>
      </w:r>
    </w:p>
    <w:p w:rsidR="002A3D4D" w:rsidRDefault="0064284C">
      <w:pPr>
        <w:numPr>
          <w:ilvl w:val="0"/>
          <w:numId w:val="8"/>
        </w:numPr>
        <w:spacing w:after="49" w:line="362" w:lineRule="auto"/>
        <w:ind w:right="643" w:hanging="360"/>
      </w:pPr>
      <w:r>
        <w:t xml:space="preserve">Nhân viên phải có mặt thường xuyên tại khu vực bán hàng để giúp khách hàng lựa chọn sản phẩm, giúp khách hàng làm thủ tục thanh toán khi quyết định mua hàng. </w:t>
      </w:r>
    </w:p>
    <w:p w:rsidR="00C15F6A" w:rsidRDefault="0064284C">
      <w:pPr>
        <w:numPr>
          <w:ilvl w:val="0"/>
          <w:numId w:val="8"/>
        </w:numPr>
        <w:spacing w:after="96" w:line="431" w:lineRule="auto"/>
        <w:ind w:right="643" w:hanging="360"/>
      </w:pPr>
      <w:r>
        <w:t xml:space="preserve">Bảo quản hàng hóa: Luôn chăm chút </w:t>
      </w:r>
      <w:r w:rsidR="00EA4880">
        <w:t>thức ăn</w:t>
      </w:r>
      <w:r>
        <w:t xml:space="preserve">, giữ gìn vệ sinh, kiểm tra </w:t>
      </w:r>
      <w:r w:rsidR="00EA4880">
        <w:t>thức ăn</w:t>
      </w:r>
      <w:r>
        <w:t xml:space="preserve"> đúng cách, báo cáo chủ cửa hàng nếu xảy ra mất mát, cố ý phá hoại </w:t>
      </w:r>
      <w:r w:rsidR="00EA4880">
        <w:t>thức ăn</w:t>
      </w:r>
      <w:r>
        <w:t xml:space="preserve">. </w:t>
      </w:r>
    </w:p>
    <w:p w:rsidR="006F3472" w:rsidRDefault="006F3472" w:rsidP="006F3472">
      <w:pPr>
        <w:numPr>
          <w:ilvl w:val="0"/>
          <w:numId w:val="8"/>
        </w:numPr>
        <w:spacing w:line="367" w:lineRule="auto"/>
        <w:ind w:right="643" w:hanging="360"/>
      </w:pPr>
      <w:r>
        <w:t xml:space="preserve">In hóa đơn từ máy tính tiền . Yêu cầu Kiểm tra in đúng hóa đơn của từng khách hàng, chính xác. </w:t>
      </w:r>
    </w:p>
    <w:p w:rsidR="006B6B22" w:rsidRDefault="006B6B22" w:rsidP="006B6B22">
      <w:pPr>
        <w:numPr>
          <w:ilvl w:val="0"/>
          <w:numId w:val="8"/>
        </w:numPr>
        <w:spacing w:after="34" w:line="365" w:lineRule="auto"/>
        <w:ind w:right="643" w:hanging="360"/>
      </w:pPr>
      <w:r>
        <w:t xml:space="preserve">Nhận tiền từ của khách. Yêu cầu: Kiểm đếm thu tiền và thối tiền rõ ràng &amp; chính xác, cất vào tủ theo từng loại tiền. </w:t>
      </w:r>
    </w:p>
    <w:p w:rsidR="006B6B22" w:rsidRDefault="006B6B22" w:rsidP="00E14235">
      <w:pPr>
        <w:spacing w:line="367" w:lineRule="auto"/>
        <w:ind w:left="1440" w:right="643" w:firstLine="0"/>
      </w:pPr>
    </w:p>
    <w:p w:rsidR="002A3D4D" w:rsidRDefault="006E77DD" w:rsidP="004779F6">
      <w:r>
        <w:rPr>
          <w:b/>
        </w:rPr>
        <w:t>c. Quản lý</w:t>
      </w:r>
      <w:r w:rsidR="0064284C">
        <w:rPr>
          <w:b/>
        </w:rPr>
        <w:t xml:space="preserve"> </w:t>
      </w:r>
    </w:p>
    <w:p w:rsidR="002A3D4D" w:rsidRDefault="0064284C">
      <w:pPr>
        <w:numPr>
          <w:ilvl w:val="0"/>
          <w:numId w:val="8"/>
        </w:numPr>
        <w:spacing w:after="34" w:line="365" w:lineRule="auto"/>
        <w:ind w:right="643" w:hanging="360"/>
      </w:pPr>
      <w:r>
        <w:t xml:space="preserve">Nhận tiền từ của khách. Yêu cầu: Kiểm đếm thu tiền và thối tiền rõ ràng &amp; chính xác, cất vào tủ theo từng loại tiền. </w:t>
      </w:r>
    </w:p>
    <w:p w:rsidR="002A3D4D" w:rsidRDefault="0064284C">
      <w:pPr>
        <w:numPr>
          <w:ilvl w:val="0"/>
          <w:numId w:val="8"/>
        </w:numPr>
        <w:spacing w:line="399" w:lineRule="auto"/>
        <w:ind w:right="643" w:hanging="360"/>
      </w:pPr>
      <w:r>
        <w:t xml:space="preserve">Theo dõi quá trình thu chi của nhà </w:t>
      </w:r>
      <w:r w:rsidR="00EA4880">
        <w:t>thức ăn</w:t>
      </w:r>
      <w:r>
        <w:t xml:space="preserve"> như: chi phí vận chuyển, bán </w:t>
      </w:r>
      <w:r w:rsidR="00EA4880">
        <w:t>thức ăn</w:t>
      </w:r>
      <w:r>
        <w:t xml:space="preserve">, tiền lương nhân viên. </w:t>
      </w:r>
    </w:p>
    <w:p w:rsidR="002A3D4D" w:rsidRDefault="0064284C">
      <w:pPr>
        <w:numPr>
          <w:ilvl w:val="0"/>
          <w:numId w:val="8"/>
        </w:numPr>
        <w:spacing w:after="115"/>
        <w:ind w:right="643" w:hanging="360"/>
      </w:pPr>
      <w:r>
        <w:t xml:space="preserve">Theo dõi giá cả thị trường, từ đó đưa ra đề nghị giá cả thích hợp cho sản phẩm. </w:t>
      </w:r>
    </w:p>
    <w:p w:rsidR="002A3D4D" w:rsidRDefault="0064284C">
      <w:pPr>
        <w:numPr>
          <w:ilvl w:val="0"/>
          <w:numId w:val="8"/>
        </w:numPr>
        <w:spacing w:after="169" w:line="360" w:lineRule="auto"/>
        <w:ind w:right="643" w:hanging="360"/>
      </w:pPr>
      <w:r>
        <w:t xml:space="preserve">Kiểm tra đối chiếu số lượng </w:t>
      </w:r>
      <w:r w:rsidR="00EA4880">
        <w:t>thức ăn</w:t>
      </w:r>
      <w:r>
        <w:t xml:space="preserve"> bán được trên web, cửa hàng với số liệu trong kho. </w:t>
      </w:r>
    </w:p>
    <w:p w:rsidR="002A3D4D" w:rsidRDefault="0064284C" w:rsidP="004779F6">
      <w:pPr>
        <w:pStyle w:val="Heading3"/>
      </w:pPr>
      <w:bookmarkStart w:id="42" w:name="_Toc27028887"/>
      <w:r>
        <w:rPr>
          <w:b w:val="0"/>
        </w:rPr>
        <w:t>2.2.3 Bảng mô tả nghiệp vụ</w:t>
      </w:r>
      <w:bookmarkEnd w:id="42"/>
      <w:r>
        <w:rPr>
          <w:b w:val="0"/>
        </w:rPr>
        <w:t xml:space="preserve"> </w:t>
      </w:r>
    </w:p>
    <w:tbl>
      <w:tblPr>
        <w:tblStyle w:val="Style21"/>
        <w:tblW w:w="10560" w:type="dxa"/>
        <w:tblInd w:w="487" w:type="dxa"/>
        <w:tblLayout w:type="fixed"/>
        <w:tblLook w:val="04A0" w:firstRow="1" w:lastRow="0" w:firstColumn="1" w:lastColumn="0" w:noHBand="0" w:noVBand="1"/>
      </w:tblPr>
      <w:tblGrid>
        <w:gridCol w:w="708"/>
        <w:gridCol w:w="1844"/>
        <w:gridCol w:w="1844"/>
        <w:gridCol w:w="6164"/>
      </w:tblGrid>
      <w:tr w:rsidR="004779F6" w:rsidTr="004779F6">
        <w:trPr>
          <w:trHeight w:val="980"/>
        </w:trPr>
        <w:tc>
          <w:tcPr>
            <w:tcW w:w="708"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0" w:firstLine="0"/>
            </w:pPr>
            <w:r>
              <w:rPr>
                <w:b/>
              </w:rPr>
              <w:t xml:space="preserve">STT </w:t>
            </w: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70" w:firstLine="0"/>
              <w:jc w:val="center"/>
              <w:rPr>
                <w:b/>
              </w:rPr>
            </w:pP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70" w:firstLine="0"/>
              <w:jc w:val="center"/>
            </w:pPr>
            <w:r>
              <w:rPr>
                <w:b/>
              </w:rPr>
              <w:t xml:space="preserve">Chức vụ </w:t>
            </w:r>
          </w:p>
        </w:tc>
        <w:tc>
          <w:tcPr>
            <w:tcW w:w="616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70" w:firstLine="0"/>
              <w:jc w:val="center"/>
            </w:pPr>
            <w:r>
              <w:rPr>
                <w:b/>
              </w:rPr>
              <w:t xml:space="preserve">Mô tả nghiệp vụ </w:t>
            </w:r>
          </w:p>
        </w:tc>
      </w:tr>
      <w:tr w:rsidR="004779F6" w:rsidTr="004779F6">
        <w:trPr>
          <w:trHeight w:val="1400"/>
        </w:trPr>
        <w:tc>
          <w:tcPr>
            <w:tcW w:w="708"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7" w:firstLine="0"/>
              <w:jc w:val="center"/>
            </w:pPr>
            <w:r>
              <w:rPr>
                <w:b/>
              </w:rPr>
              <w:lastRenderedPageBreak/>
              <w:t xml:space="preserve">1 </w:t>
            </w: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113" w:righ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113" w:right="0" w:firstLine="0"/>
              <w:jc w:val="left"/>
            </w:pPr>
            <w:r>
              <w:t xml:space="preserve">Chủ cửa hàng </w:t>
            </w:r>
          </w:p>
        </w:tc>
        <w:tc>
          <w:tcPr>
            <w:tcW w:w="616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0" w:firstLine="0"/>
              <w:jc w:val="left"/>
            </w:pPr>
            <w:r>
              <w:t xml:space="preserve">Điều hành mọi công tác, hoạt động của cửa hàng, mở rộng quan hệ hợp tác kinh doanh. </w:t>
            </w:r>
          </w:p>
        </w:tc>
      </w:tr>
      <w:tr w:rsidR="004779F6" w:rsidTr="004779F6">
        <w:trPr>
          <w:trHeight w:val="1260"/>
        </w:trPr>
        <w:tc>
          <w:tcPr>
            <w:tcW w:w="708"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7" w:firstLine="0"/>
              <w:jc w:val="center"/>
            </w:pPr>
            <w:r>
              <w:rPr>
                <w:b/>
              </w:rPr>
              <w:t xml:space="preserve">2 </w:t>
            </w: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7" w:firstLine="0"/>
              <w:jc w:val="center"/>
            </w:pP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7" w:firstLine="0"/>
              <w:jc w:val="center"/>
            </w:pPr>
            <w:r>
              <w:t xml:space="preserve">Nhân viên </w:t>
            </w:r>
          </w:p>
        </w:tc>
        <w:tc>
          <w:tcPr>
            <w:tcW w:w="616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0" w:firstLine="0"/>
              <w:jc w:val="left"/>
            </w:pPr>
            <w:r>
              <w:t xml:space="preserve">Giúp khách hàng làm thủ tục thanh toán khi quyết định mua hàng. </w:t>
            </w:r>
          </w:p>
        </w:tc>
      </w:tr>
      <w:tr w:rsidR="004779F6" w:rsidTr="004779F6">
        <w:trPr>
          <w:trHeight w:val="1840"/>
        </w:trPr>
        <w:tc>
          <w:tcPr>
            <w:tcW w:w="708"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7" w:firstLine="0"/>
              <w:jc w:val="center"/>
            </w:pPr>
            <w:r>
              <w:rPr>
                <w:b/>
              </w:rPr>
              <w:t xml:space="preserve">3 </w:t>
            </w: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8" w:firstLine="0"/>
              <w:jc w:val="center"/>
            </w:pPr>
          </w:p>
        </w:tc>
        <w:tc>
          <w:tcPr>
            <w:tcW w:w="1844" w:type="dxa"/>
            <w:tcBorders>
              <w:top w:val="single" w:sz="4" w:space="0" w:color="000000"/>
              <w:left w:val="single" w:sz="4" w:space="0" w:color="000000"/>
              <w:bottom w:val="single" w:sz="4" w:space="0" w:color="000000"/>
              <w:right w:val="single" w:sz="4" w:space="0" w:color="000000"/>
            </w:tcBorders>
          </w:tcPr>
          <w:p w:rsidR="004779F6" w:rsidRDefault="004779F6">
            <w:pPr>
              <w:spacing w:after="0" w:line="259" w:lineRule="auto"/>
              <w:ind w:left="0" w:right="68" w:firstLine="0"/>
              <w:jc w:val="center"/>
            </w:pPr>
            <w:r>
              <w:t xml:space="preserve">Kế toán </w:t>
            </w:r>
          </w:p>
        </w:tc>
        <w:tc>
          <w:tcPr>
            <w:tcW w:w="6164" w:type="dxa"/>
            <w:tcBorders>
              <w:top w:val="single" w:sz="4" w:space="0" w:color="000000"/>
              <w:left w:val="single" w:sz="4" w:space="0" w:color="000000"/>
              <w:bottom w:val="single" w:sz="4" w:space="0" w:color="000000"/>
              <w:right w:val="single" w:sz="4" w:space="0" w:color="000000"/>
            </w:tcBorders>
          </w:tcPr>
          <w:p w:rsidR="004779F6" w:rsidRDefault="004779F6">
            <w:pPr>
              <w:spacing w:after="165" w:line="370" w:lineRule="auto"/>
              <w:ind w:left="0" w:right="0" w:firstLine="0"/>
              <w:jc w:val="left"/>
            </w:pPr>
            <w:r>
              <w:t>In hóa đơn từ máy tính tiền và yêu cầu Kiểm tra in đúng hóa đơn của từng khách hàng, chính xác.</w:t>
            </w:r>
            <w:r>
              <w:rPr>
                <w:rFonts w:ascii="Calibri" w:eastAsia="Calibri" w:hAnsi="Calibri" w:cs="Calibri"/>
                <w:sz w:val="22"/>
                <w:szCs w:val="22"/>
              </w:rPr>
              <w:t xml:space="preserve"> </w:t>
            </w:r>
          </w:p>
          <w:p w:rsidR="004779F6" w:rsidRDefault="004779F6">
            <w:pPr>
              <w:spacing w:after="0" w:line="259" w:lineRule="auto"/>
              <w:ind w:left="0" w:right="0" w:firstLine="0"/>
              <w:jc w:val="left"/>
            </w:pPr>
            <w:r>
              <w:t>Lập báo cáo về phiếu thu, chi của cửa hàng, khách hàng.</w:t>
            </w:r>
            <w:r>
              <w:rPr>
                <w:rFonts w:ascii="Calibri" w:eastAsia="Calibri" w:hAnsi="Calibri" w:cs="Calibri"/>
                <w:sz w:val="22"/>
                <w:szCs w:val="22"/>
              </w:rPr>
              <w:t xml:space="preserve"> </w:t>
            </w:r>
          </w:p>
        </w:tc>
      </w:tr>
    </w:tbl>
    <w:p w:rsidR="002A3D4D" w:rsidRDefault="0064284C" w:rsidP="00C15F6A">
      <w:pPr>
        <w:jc w:val="center"/>
      </w:pPr>
      <w:bookmarkStart w:id="43" w:name="_Toc26879007"/>
      <w:r>
        <w:rPr>
          <w:b/>
          <w:i/>
        </w:rPr>
        <w:t>Bảng 2.1: Bảng mô tả nghiệp vụ</w:t>
      </w:r>
      <w:bookmarkEnd w:id="43"/>
    </w:p>
    <w:p w:rsidR="002A3D4D" w:rsidRPr="004779F6" w:rsidRDefault="0064284C" w:rsidP="004779F6">
      <w:pPr>
        <w:pStyle w:val="Heading2"/>
        <w:rPr>
          <w:b/>
        </w:rPr>
      </w:pPr>
      <w:bookmarkStart w:id="44" w:name="_Toc26879008"/>
      <w:bookmarkStart w:id="45" w:name="_Toc27028888"/>
      <w:r w:rsidRPr="004779F6">
        <w:rPr>
          <w:b/>
        </w:rPr>
        <w:t>2.3 Xác định yêu cầu</w:t>
      </w:r>
      <w:bookmarkEnd w:id="44"/>
      <w:bookmarkEnd w:id="45"/>
      <w:r w:rsidRPr="004779F6">
        <w:rPr>
          <w:b/>
        </w:rPr>
        <w:t xml:space="preserve"> </w:t>
      </w:r>
    </w:p>
    <w:p w:rsidR="002A3D4D" w:rsidRDefault="0064284C" w:rsidP="004779F6">
      <w:pPr>
        <w:pStyle w:val="Heading3"/>
      </w:pPr>
      <w:bookmarkStart w:id="46" w:name="_Toc26879009"/>
      <w:bookmarkStart w:id="47" w:name="_Toc27028889"/>
      <w:r>
        <w:t>2.3.1 Xác định vấn đề</w:t>
      </w:r>
      <w:bookmarkEnd w:id="46"/>
      <w:bookmarkEnd w:id="47"/>
      <w:r>
        <w:t xml:space="preserve"> </w:t>
      </w:r>
    </w:p>
    <w:p w:rsidR="002A3D4D" w:rsidRDefault="0064284C">
      <w:pPr>
        <w:spacing w:after="172" w:line="381" w:lineRule="auto"/>
        <w:ind w:left="718" w:right="643"/>
      </w:pPr>
      <w:r>
        <w:t xml:space="preserve">Với hiện trạng của </w:t>
      </w:r>
      <w:r w:rsidR="00C15F6A">
        <w:t>cửa hàng</w:t>
      </w:r>
      <w:r>
        <w:t xml:space="preserve"> hiện tại, </w:t>
      </w:r>
      <w:r w:rsidR="00C15F6A">
        <w:t>cửa hàng</w:t>
      </w:r>
      <w:r>
        <w:t xml:space="preserve"> cần xây dựng một website để quảng cáo các sản phẩm đang kinh doanh của </w:t>
      </w:r>
      <w:r w:rsidR="00C15F6A">
        <w:t>cửa hàng</w:t>
      </w:r>
      <w:r>
        <w:t xml:space="preserve">. </w:t>
      </w:r>
    </w:p>
    <w:p w:rsidR="002A3D4D" w:rsidRDefault="0064284C" w:rsidP="004779F6">
      <w:r>
        <w:rPr>
          <w:b/>
        </w:rPr>
        <w:t xml:space="preserve">Yêu cầu của </w:t>
      </w:r>
      <w:r w:rsidR="00C15F6A">
        <w:rPr>
          <w:b/>
        </w:rPr>
        <w:t>chủ cửa hàng</w:t>
      </w:r>
      <w:r>
        <w:rPr>
          <w:b/>
        </w:rPr>
        <w:t xml:space="preserve">:   </w:t>
      </w:r>
    </w:p>
    <w:p w:rsidR="002A3D4D" w:rsidRDefault="0064284C">
      <w:pPr>
        <w:numPr>
          <w:ilvl w:val="1"/>
          <w:numId w:val="10"/>
        </w:numPr>
        <w:spacing w:line="372" w:lineRule="auto"/>
        <w:ind w:left="1419" w:right="643" w:hanging="285"/>
      </w:pPr>
      <w:r>
        <w:t xml:space="preserve">Yêu cầu phải có chức năng cơ bản của một website thương mại điện tử như trình bày hàng hóa, sản phẩm, giới thiệu được với khách hàng những sản phẩm mới, bán chạy của </w:t>
      </w:r>
      <w:r w:rsidR="00C15F6A">
        <w:t>cửa hàng</w:t>
      </w:r>
      <w:r>
        <w:t xml:space="preserve">. Giới thiệu sơ lược </w:t>
      </w:r>
      <w:r w:rsidR="00C15F6A">
        <w:t>cửa hàng</w:t>
      </w:r>
      <w:r>
        <w:t xml:space="preserve"> trên website, cung cấp địa chỉ liên lạc cũng như hướng dẫn khách hàng địa điểm của </w:t>
      </w:r>
      <w:r w:rsidR="00C15F6A">
        <w:t>cửa hàng</w:t>
      </w:r>
      <w:r>
        <w:t xml:space="preserve">.  </w:t>
      </w:r>
    </w:p>
    <w:p w:rsidR="002A3D4D" w:rsidRDefault="0064284C">
      <w:pPr>
        <w:numPr>
          <w:ilvl w:val="1"/>
          <w:numId w:val="10"/>
        </w:numPr>
        <w:spacing w:line="376" w:lineRule="auto"/>
        <w:ind w:left="1419" w:right="643" w:hanging="285"/>
      </w:pPr>
      <w:r>
        <w:t xml:space="preserve">Yêu cầu phải có chức năng đặt hàng trực tuyến và giao cho nhân viên kinh doanh phụ trách quản trị chức năng này.   </w:t>
      </w:r>
    </w:p>
    <w:p w:rsidR="002A3D4D" w:rsidRDefault="0064284C">
      <w:pPr>
        <w:numPr>
          <w:ilvl w:val="1"/>
          <w:numId w:val="10"/>
        </w:numPr>
        <w:spacing w:after="34" w:line="363" w:lineRule="auto"/>
        <w:ind w:left="1419" w:right="643" w:hanging="285"/>
      </w:pPr>
      <w:r>
        <w:t xml:space="preserve">Yêu cầu chức năng đăng ký và đăng nhập thành viên để thực hiện giao dịch với </w:t>
      </w:r>
      <w:r w:rsidR="00C15F6A">
        <w:t>cửa hàng</w:t>
      </w:r>
      <w:r>
        <w:t xml:space="preserve">.   </w:t>
      </w:r>
    </w:p>
    <w:p w:rsidR="004779F6" w:rsidRDefault="0064284C" w:rsidP="004779F6">
      <w:pPr>
        <w:rPr>
          <w:rFonts w:ascii="Arial" w:eastAsia="Arial" w:hAnsi="Arial" w:cs="Arial"/>
        </w:rPr>
      </w:pPr>
      <w:r>
        <w:rPr>
          <w:b/>
        </w:rPr>
        <w:t>Yêu cầu của bộ p</w:t>
      </w:r>
      <w:r w:rsidR="00605C8F">
        <w:rPr>
          <w:b/>
        </w:rPr>
        <w:t>hận nhân viên và bộ phận quản lý</w:t>
      </w:r>
      <w:r>
        <w:rPr>
          <w:b/>
        </w:rPr>
        <w:t xml:space="preserve"> </w:t>
      </w:r>
    </w:p>
    <w:p w:rsidR="002A3D4D" w:rsidRDefault="0064284C" w:rsidP="004779F6">
      <w:pPr>
        <w:ind w:firstLine="0"/>
      </w:pPr>
      <w:r>
        <w:t xml:space="preserve">Yêu cầu tính chính xác của việc nhập xuất hóa đơn. </w:t>
      </w:r>
    </w:p>
    <w:p w:rsidR="002A3D4D" w:rsidRDefault="0064284C" w:rsidP="004779F6">
      <w:bookmarkStart w:id="48" w:name="_Toc26879010"/>
      <w:r>
        <w:rPr>
          <w:rFonts w:ascii="Quattrocento Sans" w:eastAsia="Quattrocento Sans" w:hAnsi="Quattrocento Sans" w:cs="Quattrocento Sans"/>
          <w:i/>
        </w:rPr>
        <w:t></w:t>
      </w:r>
      <w:r>
        <w:rPr>
          <w:rFonts w:ascii="Arial" w:eastAsia="Arial" w:hAnsi="Arial" w:cs="Arial"/>
          <w:i/>
        </w:rPr>
        <w:t xml:space="preserve"> </w:t>
      </w:r>
      <w:r>
        <w:rPr>
          <w:b/>
          <w:i/>
        </w:rPr>
        <w:t xml:space="preserve">Yêu cầu của bộ phận quản lý </w:t>
      </w:r>
      <w:bookmarkEnd w:id="48"/>
      <w:r>
        <w:rPr>
          <w:b/>
          <w:i/>
        </w:rPr>
        <w:t xml:space="preserve"> </w:t>
      </w:r>
    </w:p>
    <w:p w:rsidR="002A3D4D" w:rsidRDefault="0064284C">
      <w:pPr>
        <w:numPr>
          <w:ilvl w:val="0"/>
          <w:numId w:val="11"/>
        </w:numPr>
        <w:spacing w:line="365" w:lineRule="auto"/>
        <w:ind w:left="1419" w:right="643" w:hanging="285"/>
      </w:pPr>
      <w:r>
        <w:lastRenderedPageBreak/>
        <w:t xml:space="preserve">Yêu cầu có chức năng </w:t>
      </w:r>
      <w:r w:rsidR="00FB7BED">
        <w:t>thống kê báo cáo về thức ăn</w:t>
      </w:r>
      <w:r>
        <w:t xml:space="preserve"> và thống kê doanh thu. </w:t>
      </w:r>
    </w:p>
    <w:p w:rsidR="002A3D4D" w:rsidRDefault="0064284C">
      <w:pPr>
        <w:numPr>
          <w:ilvl w:val="0"/>
          <w:numId w:val="11"/>
        </w:numPr>
        <w:spacing w:after="241"/>
        <w:ind w:left="1419" w:right="643" w:hanging="285"/>
      </w:pPr>
      <w:r>
        <w:t xml:space="preserve">Yêu cầu thống kê các mặt hàng bán chạy và không bán chạy của </w:t>
      </w:r>
      <w:r w:rsidR="00C15F6A">
        <w:t>cửa hàng</w:t>
      </w:r>
      <w:r>
        <w:t xml:space="preserve">. </w:t>
      </w:r>
    </w:p>
    <w:p w:rsidR="002A3D4D" w:rsidRDefault="0064284C">
      <w:pPr>
        <w:pStyle w:val="Heading3"/>
        <w:spacing w:after="169"/>
        <w:ind w:left="278" w:right="0"/>
      </w:pPr>
      <w:bookmarkStart w:id="49" w:name="_Toc26879011"/>
      <w:bookmarkStart w:id="50" w:name="_Toc27028890"/>
      <w:r>
        <w:t>2.3.2 Yêu cầu của website</w:t>
      </w:r>
      <w:bookmarkEnd w:id="49"/>
      <w:bookmarkEnd w:id="50"/>
      <w:r>
        <w:t xml:space="preserve"> </w:t>
      </w:r>
    </w:p>
    <w:p w:rsidR="002A3D4D" w:rsidRDefault="0064284C">
      <w:pPr>
        <w:pStyle w:val="Heading4"/>
        <w:spacing w:after="185"/>
        <w:ind w:left="576" w:right="0"/>
      </w:pPr>
      <w:bookmarkStart w:id="51" w:name="_Toc26879012"/>
      <w:r>
        <w:t>2.3.2.1 Các yêu cầu cơ bản</w:t>
      </w:r>
      <w:bookmarkEnd w:id="51"/>
      <w:r>
        <w:t xml:space="preserve"> </w:t>
      </w:r>
    </w:p>
    <w:p w:rsidR="002A3D4D" w:rsidRDefault="0064284C">
      <w:pPr>
        <w:numPr>
          <w:ilvl w:val="0"/>
          <w:numId w:val="12"/>
        </w:numPr>
        <w:spacing w:after="112"/>
        <w:ind w:right="643" w:hanging="281"/>
      </w:pPr>
      <w:r>
        <w:t xml:space="preserve">Giao diện thân thiện, khái quát được toàn bộ sản phẩm của </w:t>
      </w:r>
      <w:r w:rsidR="00C15F6A">
        <w:t>cửa hàng</w:t>
      </w:r>
      <w:r>
        <w:t xml:space="preserve">.   </w:t>
      </w:r>
    </w:p>
    <w:p w:rsidR="002A3D4D" w:rsidRDefault="0064284C">
      <w:pPr>
        <w:numPr>
          <w:ilvl w:val="0"/>
          <w:numId w:val="12"/>
        </w:numPr>
        <w:spacing w:after="126"/>
        <w:ind w:right="643" w:hanging="281"/>
      </w:pPr>
      <w:r>
        <w:t xml:space="preserve">Quản lý lưu trữ tốt thông tin dữ liệu.   </w:t>
      </w:r>
    </w:p>
    <w:p w:rsidR="002A3D4D" w:rsidRDefault="0064284C">
      <w:pPr>
        <w:numPr>
          <w:ilvl w:val="0"/>
          <w:numId w:val="12"/>
        </w:numPr>
        <w:spacing w:line="375" w:lineRule="auto"/>
        <w:ind w:right="643" w:hanging="281"/>
      </w:pPr>
      <w:r>
        <w:t xml:space="preserve">Cung cấp thông tin chi tiết về các sản phẩm như: giá cả, tính năng, hình ảnh, thông số kỹ thuật,…  </w:t>
      </w:r>
    </w:p>
    <w:p w:rsidR="002A3D4D" w:rsidRDefault="0064284C">
      <w:pPr>
        <w:numPr>
          <w:ilvl w:val="0"/>
          <w:numId w:val="12"/>
        </w:numPr>
        <w:spacing w:after="38" w:line="357" w:lineRule="auto"/>
        <w:ind w:right="643" w:hanging="281"/>
      </w:pPr>
      <w:r>
        <w:t xml:space="preserve">Khách hàng có thể tìm kiếm thông tin về sản phẩm một cách nhanh chóng và chính xác.   </w:t>
      </w:r>
    </w:p>
    <w:p w:rsidR="002A3D4D" w:rsidRDefault="0064284C">
      <w:pPr>
        <w:numPr>
          <w:ilvl w:val="0"/>
          <w:numId w:val="12"/>
        </w:numPr>
        <w:spacing w:after="104"/>
        <w:ind w:right="643" w:hanging="281"/>
      </w:pPr>
      <w:r>
        <w:t xml:space="preserve">Người sử dụng có thể dễ dàng tạo một tài khoản để đặt mua hàng trên website.   </w:t>
      </w:r>
    </w:p>
    <w:p w:rsidR="002A3D4D" w:rsidRDefault="0064284C">
      <w:pPr>
        <w:numPr>
          <w:ilvl w:val="0"/>
          <w:numId w:val="12"/>
        </w:numPr>
        <w:spacing w:line="384" w:lineRule="auto"/>
        <w:ind w:right="643" w:hanging="281"/>
      </w:pPr>
      <w:r>
        <w:t xml:space="preserve">Trang web phải đáp ứng những yêu cầu mang tính thẩm mỹ như: bố cục rõ ràng, màu sắc đơn giản, phù hợp; đồng thời phải có tính tương tác cao.   </w:t>
      </w:r>
    </w:p>
    <w:p w:rsidR="002A3D4D" w:rsidRDefault="0064284C">
      <w:pPr>
        <w:numPr>
          <w:ilvl w:val="0"/>
          <w:numId w:val="12"/>
        </w:numPr>
        <w:spacing w:after="32" w:line="366" w:lineRule="auto"/>
        <w:ind w:right="643" w:hanging="281"/>
      </w:pPr>
      <w:r>
        <w:t xml:space="preserve">Chỉ có người quản trị mới được toàn quyền đối với trang web, có thể thay đổi, cập nhật nội dung.   </w:t>
      </w:r>
    </w:p>
    <w:p w:rsidR="002A3D4D" w:rsidRDefault="0064284C">
      <w:pPr>
        <w:numPr>
          <w:ilvl w:val="0"/>
          <w:numId w:val="12"/>
        </w:numPr>
        <w:spacing w:after="233"/>
        <w:ind w:right="643" w:hanging="281"/>
      </w:pPr>
      <w:r>
        <w:t>Có chế độ bảo mật tốt, đảm bảo thông tin khách hàng.</w:t>
      </w:r>
      <w:r>
        <w:rPr>
          <w:b/>
        </w:rP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64284C">
      <w:pPr>
        <w:pStyle w:val="Heading4"/>
        <w:spacing w:after="173"/>
        <w:ind w:left="576" w:right="0"/>
      </w:pPr>
      <w:bookmarkStart w:id="52" w:name="_Toc26879013"/>
      <w:r>
        <w:t>2.3.2.2 Yêu cầu chức năng hệ thống</w:t>
      </w:r>
      <w:bookmarkEnd w:id="52"/>
      <w:r>
        <w:t xml:space="preserve"> </w:t>
      </w:r>
    </w:p>
    <w:p w:rsidR="002A3D4D" w:rsidRDefault="0064284C">
      <w:pPr>
        <w:spacing w:after="159" w:line="375" w:lineRule="auto"/>
        <w:ind w:left="718" w:right="643"/>
      </w:pPr>
      <w:r>
        <w:t xml:space="preserve">Dựa vào phần phân tích của chương 1 và phần khảo sát của chương 2 ta thấy hệ thống hỗ trợ ba nhóm đối tượng sử dụng như sau:  </w:t>
      </w:r>
    </w:p>
    <w:p w:rsidR="002A3D4D" w:rsidRDefault="0064284C">
      <w:pPr>
        <w:spacing w:after="216" w:line="371" w:lineRule="auto"/>
        <w:ind w:left="718" w:right="643"/>
      </w:pPr>
      <w:r>
        <w:rPr>
          <w:b/>
        </w:rPr>
        <w:t>Khách:</w:t>
      </w:r>
      <w:r>
        <w:t xml:space="preserve"> gồm tất cả những người vào website để xem thông tin món ăn, thức uống, và</w:t>
      </w:r>
    </w:p>
    <w:p w:rsidR="002A3D4D" w:rsidRDefault="0064284C">
      <w:pPr>
        <w:spacing w:after="216" w:line="371" w:lineRule="auto"/>
        <w:ind w:left="718" w:right="643"/>
      </w:pPr>
      <w:r>
        <w:t>đặt mua món ăn, thức uống trực tuyến. Khách sẽ có quyền sau:</w:t>
      </w:r>
    </w:p>
    <w:p w:rsidR="002A3D4D" w:rsidRDefault="0064284C">
      <w:pPr>
        <w:spacing w:after="216" w:line="371" w:lineRule="auto"/>
        <w:ind w:left="718" w:right="643"/>
      </w:pPr>
      <w:r>
        <w:t>-Đăng ký thành viên trên website</w:t>
      </w:r>
    </w:p>
    <w:p w:rsidR="002A3D4D" w:rsidRDefault="0064284C">
      <w:pPr>
        <w:spacing w:after="216" w:line="371" w:lineRule="auto"/>
        <w:ind w:left="718" w:right="643"/>
      </w:pPr>
      <w:r>
        <w:lastRenderedPageBreak/>
        <w:t>-Tìm kiếm món ăn, thức uống theo tên, giá cả.</w:t>
      </w:r>
    </w:p>
    <w:p w:rsidR="002A3D4D" w:rsidRDefault="0064284C">
      <w:pPr>
        <w:spacing w:after="216" w:line="371" w:lineRule="auto"/>
        <w:ind w:left="718" w:right="643"/>
      </w:pPr>
      <w:r>
        <w:t>-Xem thông tin món ăn, thức uống, bao gồm thông tin chi tiết theo danh mục món</w:t>
      </w:r>
    </w:p>
    <w:p w:rsidR="002A3D4D" w:rsidRDefault="0064284C">
      <w:pPr>
        <w:spacing w:after="216" w:line="371" w:lineRule="auto"/>
        <w:ind w:left="718" w:right="643"/>
      </w:pPr>
      <w:r>
        <w:t>ăn, thức uống ,giá cả , loại.</w:t>
      </w:r>
    </w:p>
    <w:p w:rsidR="002A3D4D" w:rsidRDefault="0064284C">
      <w:pPr>
        <w:spacing w:after="216" w:line="371" w:lineRule="auto"/>
        <w:ind w:left="718" w:right="643"/>
      </w:pPr>
      <w:r>
        <w:t>-Gởi góp ý tới cửa hàng</w:t>
      </w:r>
    </w:p>
    <w:p w:rsidR="002A3D4D" w:rsidRDefault="0064284C">
      <w:pPr>
        <w:spacing w:after="216" w:line="371" w:lineRule="auto"/>
        <w:ind w:left="718" w:right="643"/>
      </w:pPr>
      <w:r>
        <w:rPr>
          <w:b/>
        </w:rPr>
        <w:t>Thành viên:</w:t>
      </w:r>
      <w:r>
        <w:t xml:space="preserve"> là người có thể sử hết tất cả các chức năng của khách và một số chức</w:t>
      </w:r>
    </w:p>
    <w:p w:rsidR="002A3D4D" w:rsidRDefault="0064284C">
      <w:pPr>
        <w:spacing w:after="216" w:line="371" w:lineRule="auto"/>
        <w:ind w:left="718" w:right="643"/>
      </w:pPr>
      <w:r>
        <w:t>năng khác. Thành viên sẽ có quyền sau:</w:t>
      </w:r>
    </w:p>
    <w:p w:rsidR="002A3D4D" w:rsidRDefault="0064284C">
      <w:pPr>
        <w:spacing w:after="216" w:line="371" w:lineRule="auto"/>
        <w:ind w:left="718" w:right="643"/>
      </w:pPr>
      <w:r>
        <w:t>-Đăng nhập và đăng xuất tài khoản</w:t>
      </w:r>
    </w:p>
    <w:p w:rsidR="002A3D4D" w:rsidRDefault="0064284C">
      <w:pPr>
        <w:spacing w:after="216" w:line="371" w:lineRule="auto"/>
        <w:ind w:left="718" w:right="643"/>
      </w:pPr>
      <w:r>
        <w:t>-Theo dõi đơn hàng</w:t>
      </w:r>
    </w:p>
    <w:p w:rsidR="002A3D4D" w:rsidRDefault="0064284C">
      <w:pPr>
        <w:spacing w:after="216" w:line="371" w:lineRule="auto"/>
        <w:ind w:left="718" w:right="643"/>
      </w:pPr>
      <w:r>
        <w:t>-Thanh toán trực tiếp bằng tiền mặt .</w:t>
      </w:r>
    </w:p>
    <w:p w:rsidR="002A3D4D" w:rsidRDefault="0064284C">
      <w:pPr>
        <w:spacing w:after="216" w:line="371" w:lineRule="auto"/>
        <w:ind w:left="718" w:right="643"/>
      </w:pPr>
      <w:r>
        <w:t>-Quản lý giỏ hàng của mình</w:t>
      </w:r>
    </w:p>
    <w:p w:rsidR="002A3D4D" w:rsidRDefault="0064284C">
      <w:pPr>
        <w:spacing w:after="216" w:line="371" w:lineRule="auto"/>
        <w:ind w:left="718" w:right="643"/>
      </w:pPr>
      <w:r>
        <w:t>-Xem thông tin tài khoản cá nhân</w:t>
      </w:r>
    </w:p>
    <w:p w:rsidR="002A3D4D" w:rsidRDefault="0064284C">
      <w:pPr>
        <w:spacing w:after="216" w:line="371" w:lineRule="auto"/>
        <w:ind w:left="718" w:right="643"/>
      </w:pPr>
      <w:r>
        <w:t>-Thay đổi thông tin tài khoản cá nhân</w:t>
      </w:r>
    </w:p>
    <w:p w:rsidR="002A3D4D" w:rsidRDefault="0064284C">
      <w:pPr>
        <w:spacing w:after="216" w:line="371" w:lineRule="auto"/>
        <w:ind w:left="718" w:right="643"/>
      </w:pPr>
      <w:r>
        <w:rPr>
          <w:b/>
        </w:rPr>
        <w:t>Người quản lý:</w:t>
      </w:r>
      <w:r>
        <w:t xml:space="preserve"> là người có toàn quyền trong hệ thống web thông qua một username,</w:t>
      </w:r>
    </w:p>
    <w:p w:rsidR="002A3D4D" w:rsidRDefault="0064284C">
      <w:pPr>
        <w:spacing w:after="216" w:line="371" w:lineRule="auto"/>
        <w:ind w:left="718" w:right="643"/>
      </w:pPr>
      <w:r>
        <w:t>password, người quản lý có quyền: phân quyền cho các nhóm người dùng, thêm, xóa,</w:t>
      </w:r>
    </w:p>
    <w:p w:rsidR="002A3D4D" w:rsidRDefault="0064284C">
      <w:pPr>
        <w:spacing w:after="216" w:line="371" w:lineRule="auto"/>
        <w:ind w:left="718" w:right="643"/>
      </w:pPr>
      <w:r>
        <w:t>sửa các thông tin của các sản phẩm và các thành phần khác của trang web,…. Người</w:t>
      </w:r>
    </w:p>
    <w:p w:rsidR="002A3D4D" w:rsidRDefault="0064284C">
      <w:pPr>
        <w:spacing w:after="216" w:line="371" w:lineRule="auto"/>
        <w:ind w:left="718" w:right="643"/>
      </w:pPr>
      <w:r>
        <w:t>quản lý sẽ có quyền sau:</w:t>
      </w:r>
    </w:p>
    <w:p w:rsidR="002A3D4D" w:rsidRDefault="0064284C">
      <w:pPr>
        <w:numPr>
          <w:ilvl w:val="0"/>
          <w:numId w:val="13"/>
        </w:numPr>
        <w:spacing w:after="0" w:line="371" w:lineRule="auto"/>
        <w:ind w:right="643"/>
      </w:pPr>
      <w:r>
        <w:lastRenderedPageBreak/>
        <w:t>Quản lý món ăn, thức uống</w:t>
      </w:r>
    </w:p>
    <w:p w:rsidR="002A3D4D" w:rsidRDefault="0064284C">
      <w:pPr>
        <w:numPr>
          <w:ilvl w:val="0"/>
          <w:numId w:val="13"/>
        </w:numPr>
        <w:spacing w:after="0" w:line="371" w:lineRule="auto"/>
        <w:ind w:right="643"/>
      </w:pPr>
      <w:r>
        <w:t>Quản lý nhà cung cấp</w:t>
      </w:r>
    </w:p>
    <w:p w:rsidR="002A3D4D" w:rsidRDefault="0064284C">
      <w:pPr>
        <w:numPr>
          <w:ilvl w:val="0"/>
          <w:numId w:val="13"/>
        </w:numPr>
        <w:spacing w:after="0" w:line="371" w:lineRule="auto"/>
        <w:ind w:right="643"/>
      </w:pPr>
      <w:r>
        <w:t>Quản lý thành viên</w:t>
      </w:r>
    </w:p>
    <w:p w:rsidR="002A3D4D" w:rsidRDefault="0064284C">
      <w:pPr>
        <w:numPr>
          <w:ilvl w:val="0"/>
          <w:numId w:val="13"/>
        </w:numPr>
        <w:spacing w:after="0" w:line="371" w:lineRule="auto"/>
        <w:ind w:right="643"/>
      </w:pPr>
      <w:r>
        <w:t>Quản lý nhân viên</w:t>
      </w:r>
    </w:p>
    <w:p w:rsidR="002A3D4D" w:rsidRDefault="0064284C">
      <w:pPr>
        <w:numPr>
          <w:ilvl w:val="0"/>
          <w:numId w:val="13"/>
        </w:numPr>
        <w:spacing w:after="0" w:line="371" w:lineRule="auto"/>
        <w:ind w:right="643"/>
      </w:pPr>
      <w:r>
        <w:t>Quản lý đơn hàng</w:t>
      </w:r>
    </w:p>
    <w:p w:rsidR="002A3D4D" w:rsidRDefault="0064284C">
      <w:pPr>
        <w:numPr>
          <w:ilvl w:val="0"/>
          <w:numId w:val="13"/>
        </w:numPr>
        <w:spacing w:after="0" w:line="371" w:lineRule="auto"/>
        <w:ind w:right="643"/>
      </w:pPr>
      <w:r>
        <w:t>Quản lý góp ý</w:t>
      </w:r>
    </w:p>
    <w:p w:rsidR="002A3D4D" w:rsidRDefault="0064284C">
      <w:pPr>
        <w:numPr>
          <w:ilvl w:val="0"/>
          <w:numId w:val="13"/>
        </w:numPr>
        <w:spacing w:after="0" w:line="371" w:lineRule="auto"/>
        <w:ind w:right="643"/>
      </w:pPr>
      <w:r>
        <w:t>Thống kê báo cáo</w:t>
      </w:r>
    </w:p>
    <w:p w:rsidR="002A3D4D" w:rsidRDefault="0064284C" w:rsidP="004779F6">
      <w:pPr>
        <w:pStyle w:val="Heading2"/>
      </w:pPr>
      <w:bookmarkStart w:id="53" w:name="_Toc27028891"/>
      <w:r>
        <w:t>2.4 Yêu cầu phi chức năng</w:t>
      </w:r>
      <w:bookmarkEnd w:id="53"/>
      <w:r>
        <w:t xml:space="preserve"> </w:t>
      </w:r>
    </w:p>
    <w:p w:rsidR="002A3D4D" w:rsidRDefault="0064284C">
      <w:pPr>
        <w:numPr>
          <w:ilvl w:val="0"/>
          <w:numId w:val="13"/>
        </w:numPr>
        <w:spacing w:after="108"/>
        <w:ind w:right="643"/>
      </w:pPr>
      <w:r>
        <w:t xml:space="preserve">Giao diện thân thiện dễ sử dụng </w:t>
      </w:r>
    </w:p>
    <w:p w:rsidR="002A3D4D" w:rsidRDefault="0064284C">
      <w:pPr>
        <w:spacing w:after="253"/>
        <w:ind w:right="643"/>
      </w:pPr>
      <w:r>
        <w:t xml:space="preserve"> </w:t>
      </w:r>
      <w:r>
        <w:tab/>
        <w:t xml:space="preserve">-    An toàn bào mật mức cơ bản </w:t>
      </w:r>
    </w:p>
    <w:p w:rsidR="002A3D4D" w:rsidRDefault="0064284C" w:rsidP="004779F6">
      <w:pPr>
        <w:pStyle w:val="Heading2"/>
      </w:pPr>
      <w:bookmarkStart w:id="54" w:name="_Toc26879014"/>
      <w:bookmarkStart w:id="55" w:name="_Toc27028892"/>
      <w:r>
        <w:t>2.5 Sơ đồ trang Website dự kiến</w:t>
      </w:r>
      <w:bookmarkEnd w:id="54"/>
      <w:bookmarkEnd w:id="55"/>
      <w:r>
        <w:t xml:space="preserve"> </w:t>
      </w:r>
    </w:p>
    <w:p w:rsidR="002A3D4D" w:rsidRDefault="0064284C">
      <w:pPr>
        <w:spacing w:after="168" w:line="359" w:lineRule="auto"/>
        <w:ind w:left="427" w:right="643" w:firstLine="425"/>
      </w:pPr>
      <w:r>
        <w:t xml:space="preserve">Sau khi phân tích các vấn đề và xác định yêu cầu, ta có sơ đồ website dự kiến như sau:  </w:t>
      </w:r>
    </w:p>
    <w:p w:rsidR="002A3D4D" w:rsidRDefault="0064284C">
      <w:pPr>
        <w:spacing w:after="0" w:line="259" w:lineRule="auto"/>
        <w:ind w:left="0" w:right="0" w:firstLine="0"/>
        <w:jc w:val="left"/>
      </w:pPr>
      <w:r>
        <w:rPr>
          <w:b/>
        </w:rPr>
        <w:t xml:space="preserve"> </w:t>
      </w:r>
      <w:r>
        <w:rPr>
          <w:b/>
        </w:rPr>
        <w:tab/>
        <w:t xml:space="preserve"> </w:t>
      </w:r>
      <w:r>
        <w:br w:type="page"/>
      </w:r>
    </w:p>
    <w:p w:rsidR="002A3D4D" w:rsidRDefault="0064284C" w:rsidP="004779F6">
      <w:pPr>
        <w:pStyle w:val="Heading3"/>
      </w:pPr>
      <w:bookmarkStart w:id="56" w:name="_Toc26879015"/>
      <w:bookmarkStart w:id="57" w:name="_Toc27028893"/>
      <w:r>
        <w:rPr>
          <w:b w:val="0"/>
          <w:i/>
        </w:rPr>
        <w:lastRenderedPageBreak/>
        <w:t>Phần 1: Sơ đồ trang quản trị</w:t>
      </w:r>
      <w:bookmarkEnd w:id="56"/>
      <w:bookmarkEnd w:id="57"/>
      <w:r>
        <w:rPr>
          <w:b w:val="0"/>
          <w:i/>
        </w:rPr>
        <w:t xml:space="preserve"> </w:t>
      </w:r>
    </w:p>
    <w:p w:rsidR="002A3D4D" w:rsidRDefault="002A3D4D">
      <w:pPr>
        <w:spacing w:after="0" w:line="259" w:lineRule="auto"/>
        <w:ind w:left="0" w:right="0" w:firstLine="0"/>
        <w:jc w:val="left"/>
      </w:pPr>
    </w:p>
    <w:p w:rsidR="002A3D4D" w:rsidRDefault="0064284C">
      <w:pPr>
        <w:spacing w:after="0" w:line="259" w:lineRule="auto"/>
        <w:ind w:left="0" w:right="0" w:firstLine="0"/>
        <w:jc w:val="left"/>
      </w:pPr>
      <w:r>
        <w:rPr>
          <w:noProof/>
        </w:rPr>
        <w:drawing>
          <wp:inline distT="0" distB="0" distL="114300" distR="114300" wp14:anchorId="69F6DCED" wp14:editId="3E866210">
            <wp:extent cx="5760720" cy="3580130"/>
            <wp:effectExtent l="0" t="0" r="0" b="127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25"/>
                    <a:srcRect l="16625" t="10748" r="33598" b="14468"/>
                    <a:stretch>
                      <a:fillRect/>
                    </a:stretch>
                  </pic:blipFill>
                  <pic:spPr>
                    <a:xfrm>
                      <a:off x="0" y="0"/>
                      <a:ext cx="5760720" cy="3580130"/>
                    </a:xfrm>
                    <a:prstGeom prst="rect">
                      <a:avLst/>
                    </a:prstGeom>
                    <a:noFill/>
                    <a:ln>
                      <a:noFill/>
                    </a:ln>
                  </pic:spPr>
                </pic:pic>
              </a:graphicData>
            </a:graphic>
          </wp:inline>
        </w:drawing>
      </w:r>
    </w:p>
    <w:p w:rsidR="002A3D4D" w:rsidRDefault="0064284C">
      <w:pPr>
        <w:spacing w:after="108" w:line="259" w:lineRule="auto"/>
        <w:ind w:left="0" w:right="192" w:firstLine="0"/>
        <w:jc w:val="right"/>
      </w:pPr>
      <w:r>
        <w:rPr>
          <w:b/>
        </w:rPr>
        <w:t xml:space="preserve"> </w:t>
      </w:r>
    </w:p>
    <w:p w:rsidR="002A3D4D" w:rsidRDefault="0064284C" w:rsidP="004779F6">
      <w:bookmarkStart w:id="58" w:name="_Toc26879016"/>
      <w:r>
        <w:t>Hình 2.2: Sơ đồ trang quản trị</w:t>
      </w:r>
      <w:bookmarkEnd w:id="58"/>
      <w:r>
        <w:t xml:space="preserve"> </w:t>
      </w:r>
    </w:p>
    <w:p w:rsidR="002A3D4D" w:rsidRDefault="0064284C">
      <w:pPr>
        <w:spacing w:after="177" w:line="374" w:lineRule="auto"/>
        <w:ind w:left="427" w:right="643" w:firstLine="425"/>
      </w:pPr>
      <w:r>
        <w:t xml:space="preserve">Với phần công việc của mình thì người quản trị cần đăng nhập vào phần Admin của mình, sau đó có quyền kiểm tra cũng như quản lý website của mình. Người quản trị có thể quản lý </w:t>
      </w:r>
      <w:r w:rsidR="00EA4880">
        <w:t>loại thức ăn</w:t>
      </w:r>
      <w:r>
        <w:t xml:space="preserve">, quản lý </w:t>
      </w:r>
      <w:r w:rsidR="00EA4880">
        <w:t>thức ăn</w:t>
      </w:r>
      <w:r>
        <w:t xml:space="preserve">, quản lý </w:t>
      </w:r>
      <w:r w:rsidR="00EA4880">
        <w:t>danh sách</w:t>
      </w:r>
      <w:r>
        <w:t xml:space="preserve"> các </w:t>
      </w:r>
      <w:r w:rsidR="00C15F6A">
        <w:t>nhà cung cấp</w:t>
      </w:r>
      <w:r>
        <w:t xml:space="preserve"> và , quản lý thành viên, nhân viên, quản lý đơn hàng, quản lý góp ý, quản lý tin tức và thống kê báo cáo.</w:t>
      </w:r>
      <w:r>
        <w:rPr>
          <w:b/>
        </w:rPr>
        <w:t xml:space="preserve"> </w:t>
      </w:r>
    </w:p>
    <w:p w:rsidR="002A3D4D" w:rsidRDefault="0064284C" w:rsidP="004779F6">
      <w:pPr>
        <w:pStyle w:val="Heading3"/>
      </w:pPr>
      <w:bookmarkStart w:id="59" w:name="_Toc26879017"/>
      <w:bookmarkStart w:id="60" w:name="_Toc27028894"/>
      <w:r>
        <w:rPr>
          <w:b w:val="0"/>
          <w:i/>
        </w:rPr>
        <w:t>Phần 2: Sơ đồ website dành cho khách</w:t>
      </w:r>
      <w:bookmarkEnd w:id="59"/>
      <w:bookmarkEnd w:id="60"/>
      <w:r>
        <w:rPr>
          <w:b w:val="0"/>
          <w:i/>
        </w:rPr>
        <w:t xml:space="preserve">  </w:t>
      </w:r>
    </w:p>
    <w:p w:rsidR="002A3D4D" w:rsidRDefault="002A3D4D">
      <w:pPr>
        <w:spacing w:after="260" w:line="259" w:lineRule="auto"/>
        <w:ind w:left="393" w:right="0" w:firstLine="0"/>
        <w:jc w:val="left"/>
      </w:pPr>
    </w:p>
    <w:p w:rsidR="002A3D4D" w:rsidRDefault="0064284C">
      <w:pPr>
        <w:spacing w:after="260" w:line="259" w:lineRule="auto"/>
        <w:ind w:left="393" w:right="0" w:firstLine="0"/>
        <w:jc w:val="left"/>
      </w:pPr>
      <w:r>
        <w:rPr>
          <w:noProof/>
        </w:rPr>
        <w:lastRenderedPageBreak/>
        <w:drawing>
          <wp:inline distT="0" distB="0" distL="114300" distR="114300" wp14:anchorId="446CE437" wp14:editId="207BFB1B">
            <wp:extent cx="5441315" cy="3016250"/>
            <wp:effectExtent l="0" t="0" r="14605" b="127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26"/>
                    <a:srcRect l="16411" t="14674" r="25723" b="23355"/>
                    <a:stretch>
                      <a:fillRect/>
                    </a:stretch>
                  </pic:blipFill>
                  <pic:spPr>
                    <a:xfrm>
                      <a:off x="0" y="0"/>
                      <a:ext cx="5441315" cy="3016250"/>
                    </a:xfrm>
                    <a:prstGeom prst="rect">
                      <a:avLst/>
                    </a:prstGeom>
                    <a:noFill/>
                    <a:ln>
                      <a:noFill/>
                    </a:ln>
                  </pic:spPr>
                </pic:pic>
              </a:graphicData>
            </a:graphic>
          </wp:inline>
        </w:drawing>
      </w:r>
    </w:p>
    <w:p w:rsidR="002A3D4D" w:rsidRDefault="0064284C">
      <w:pPr>
        <w:spacing w:after="105" w:line="259" w:lineRule="auto"/>
        <w:ind w:left="0" w:right="223" w:firstLine="0"/>
        <w:jc w:val="right"/>
      </w:pPr>
      <w:r>
        <w:rPr>
          <w:b/>
        </w:rPr>
        <w:t xml:space="preserve"> </w:t>
      </w:r>
    </w:p>
    <w:p w:rsidR="002A3D4D" w:rsidRDefault="0064284C" w:rsidP="004779F6">
      <w:bookmarkStart w:id="61" w:name="_Toc26879018"/>
      <w:r>
        <w:t>Hình 2.3: Sơ đồ website dành cho khách</w:t>
      </w:r>
      <w:bookmarkEnd w:id="61"/>
      <w:r>
        <w:t xml:space="preserve"> </w:t>
      </w:r>
    </w:p>
    <w:p w:rsidR="002A3D4D" w:rsidRDefault="0064284C">
      <w:pPr>
        <w:spacing w:after="154" w:line="369" w:lineRule="auto"/>
        <w:ind w:left="427" w:right="643" w:firstLine="425"/>
      </w:pPr>
      <w:r>
        <w:t xml:space="preserve">Đây là sơ đồ tổng quát website phần dành cho khách hàng. Trong sơ đồ này sẽ thể hiện việc khách có thể đăng ký tài khoản thành viên, đăng nhập, tìm kiếm, xem </w:t>
      </w:r>
      <w:r w:rsidR="00EA4880">
        <w:t>loại thức ăn</w:t>
      </w:r>
      <w:r>
        <w:t xml:space="preserve"> và chi tiết </w:t>
      </w:r>
      <w:r w:rsidR="00EA4880">
        <w:t>thức ăn</w:t>
      </w:r>
      <w:r>
        <w:t xml:space="preserve">, xem tin tức và gửi góp ý đến </w:t>
      </w:r>
      <w:r w:rsidR="00C15F6A">
        <w:t>cửa hàng</w:t>
      </w:r>
      <w:r>
        <w:t>.</w:t>
      </w:r>
      <w:r>
        <w:rPr>
          <w:b/>
        </w:rP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64284C" w:rsidP="004779F6">
      <w:pPr>
        <w:pStyle w:val="Heading3"/>
      </w:pPr>
      <w:bookmarkStart w:id="62" w:name="_Toc26879019"/>
      <w:bookmarkStart w:id="63" w:name="_Toc27028895"/>
      <w:r>
        <w:rPr>
          <w:b w:val="0"/>
          <w:i/>
        </w:rPr>
        <w:t>Phần 3: Sơ đồ website dành cho thành viên</w:t>
      </w:r>
      <w:bookmarkEnd w:id="62"/>
      <w:bookmarkEnd w:id="63"/>
      <w:r>
        <w:rPr>
          <w:b w:val="0"/>
          <w:i/>
        </w:rPr>
        <w:t xml:space="preserve"> </w:t>
      </w:r>
    </w:p>
    <w:p w:rsidR="002A3D4D" w:rsidRDefault="002A3D4D">
      <w:pPr>
        <w:spacing w:after="20" w:line="259" w:lineRule="auto"/>
        <w:ind w:left="39" w:right="0" w:firstLine="0"/>
        <w:jc w:val="left"/>
      </w:pPr>
    </w:p>
    <w:p w:rsidR="002A3D4D" w:rsidRDefault="0064284C">
      <w:pPr>
        <w:spacing w:after="20" w:line="259" w:lineRule="auto"/>
        <w:ind w:left="39" w:right="0" w:firstLine="0"/>
        <w:jc w:val="left"/>
      </w:pPr>
      <w:r>
        <w:rPr>
          <w:noProof/>
        </w:rPr>
        <w:drawing>
          <wp:inline distT="0" distB="0" distL="114300" distR="114300" wp14:anchorId="4F5D0E94" wp14:editId="40052074">
            <wp:extent cx="5586095" cy="2437130"/>
            <wp:effectExtent l="0" t="0" r="6985" b="127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27"/>
                    <a:srcRect l="15301" t="13641" r="28966" b="20255"/>
                    <a:stretch>
                      <a:fillRect/>
                    </a:stretch>
                  </pic:blipFill>
                  <pic:spPr>
                    <a:xfrm>
                      <a:off x="0" y="0"/>
                      <a:ext cx="5586095" cy="2437130"/>
                    </a:xfrm>
                    <a:prstGeom prst="rect">
                      <a:avLst/>
                    </a:prstGeom>
                    <a:noFill/>
                    <a:ln>
                      <a:noFill/>
                    </a:ln>
                  </pic:spPr>
                </pic:pic>
              </a:graphicData>
            </a:graphic>
          </wp:inline>
        </w:drawing>
      </w:r>
    </w:p>
    <w:p w:rsidR="002A3D4D" w:rsidRDefault="0064284C">
      <w:pPr>
        <w:spacing w:after="102" w:line="259" w:lineRule="auto"/>
        <w:ind w:left="0" w:right="283" w:firstLine="0"/>
        <w:jc w:val="right"/>
      </w:pPr>
      <w:r>
        <w:rPr>
          <w:b/>
        </w:rPr>
        <w:t xml:space="preserve"> </w:t>
      </w:r>
    </w:p>
    <w:p w:rsidR="002A3D4D" w:rsidRDefault="0064284C" w:rsidP="004779F6">
      <w:pPr>
        <w:jc w:val="center"/>
      </w:pPr>
      <w:bookmarkStart w:id="64" w:name="_Toc26879020"/>
      <w:r>
        <w:t>Hình 2.4: Sơ đồ website dành cho thành viên</w:t>
      </w:r>
      <w:bookmarkEnd w:id="64"/>
    </w:p>
    <w:p w:rsidR="002A3D4D" w:rsidRDefault="002A3D4D">
      <w:pPr>
        <w:spacing w:after="0" w:line="259" w:lineRule="auto"/>
        <w:ind w:left="-1419" w:right="557" w:firstLine="0"/>
        <w:jc w:val="left"/>
      </w:pPr>
    </w:p>
    <w:tbl>
      <w:tblPr>
        <w:tblStyle w:val="Style22"/>
        <w:tblW w:w="9640" w:type="dxa"/>
        <w:tblInd w:w="142" w:type="dxa"/>
        <w:tblLayout w:type="fixed"/>
        <w:tblLook w:val="04A0" w:firstRow="1" w:lastRow="0" w:firstColumn="1" w:lastColumn="0" w:noHBand="0" w:noVBand="1"/>
      </w:tblPr>
      <w:tblGrid>
        <w:gridCol w:w="852"/>
        <w:gridCol w:w="2127"/>
        <w:gridCol w:w="4820"/>
        <w:gridCol w:w="1841"/>
      </w:tblGrid>
      <w:tr w:rsidR="002A3D4D">
        <w:trPr>
          <w:trHeight w:val="5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4" w:right="0" w:firstLine="0"/>
              <w:jc w:val="left"/>
            </w:pPr>
            <w:r>
              <w:rPr>
                <w:b/>
              </w:rPr>
              <w:t xml:space="preserve">STT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0" w:firstLine="0"/>
              <w:jc w:val="center"/>
            </w:pPr>
            <w:r>
              <w:rPr>
                <w:b/>
              </w:rPr>
              <w:t xml:space="preserve">Các trang web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7" w:firstLine="0"/>
              <w:jc w:val="center"/>
            </w:pPr>
            <w:r>
              <w:rPr>
                <w:b/>
              </w:rPr>
              <w:t xml:space="preserve">Diễn giải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4" w:firstLine="0"/>
              <w:jc w:val="center"/>
            </w:pPr>
            <w:r>
              <w:rPr>
                <w:b/>
              </w:rPr>
              <w:t xml:space="preserve">Ghi chú </w:t>
            </w:r>
          </w:p>
        </w:tc>
      </w:tr>
      <w:tr w:rsidR="002A3D4D">
        <w:trPr>
          <w:trHeight w:val="17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Trang chủ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166" w:line="291" w:lineRule="auto"/>
              <w:ind w:left="0" w:right="0" w:firstLine="0"/>
            </w:pPr>
            <w:r>
              <w:t xml:space="preserve">Liên kết tới các trang đăng ký, đăng nhập, hướng dẫn, giới thiệu, quản lý… </w:t>
            </w:r>
          </w:p>
          <w:p w:rsidR="002A3D4D" w:rsidRDefault="0064284C">
            <w:pPr>
              <w:spacing w:after="0" w:line="259" w:lineRule="auto"/>
              <w:ind w:left="0" w:right="0" w:firstLine="0"/>
            </w:pPr>
            <w:r>
              <w:t xml:space="preserve">Trang chủ sẽ trưng bày một số sản phẩm nổi bật của cửa hàng.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7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Đăng ký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155" w:line="284" w:lineRule="auto"/>
              <w:ind w:left="0" w:right="0" w:firstLine="0"/>
            </w:pPr>
            <w:r>
              <w:t xml:space="preserve">Trang này cho khách đăng ký thành viên để đặt hàng . </w:t>
            </w:r>
          </w:p>
          <w:p w:rsidR="002A3D4D" w:rsidRDefault="0064284C">
            <w:pPr>
              <w:spacing w:after="0" w:line="259" w:lineRule="auto"/>
              <w:ind w:left="0" w:right="0" w:firstLine="0"/>
            </w:pPr>
            <w:r>
              <w:t xml:space="preserve">Từ trang này có thể liên kết tới các trang khác thuộc thành viên.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Đăng nhập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pPr>
            <w:r>
              <w:t xml:space="preserve">Trang này cho phép thành viên đăng nhập vào hệ thống để đặt hàng, đổi thông tin cá nhân, xem đơn hàng.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t xml:space="preserve">Hướng dẫn đặt hàng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7" w:firstLine="0"/>
            </w:pPr>
            <w:r>
              <w:t xml:space="preserve">Hướng dẫn thành viên cách đặt hàng trực tuyến trên website và cung cấp một số thông tin cần biết.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7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5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pPr>
            <w:r>
              <w:t xml:space="preserve">Giới thiệu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190" w:line="259" w:lineRule="auto"/>
              <w:ind w:left="0" w:right="0" w:firstLine="0"/>
              <w:jc w:val="left"/>
            </w:pPr>
            <w:r>
              <w:t xml:space="preserve">Trang này giới thiệu về cửa hàng </w:t>
            </w:r>
          </w:p>
          <w:p w:rsidR="002A3D4D" w:rsidRDefault="0064284C">
            <w:pPr>
              <w:spacing w:after="0" w:line="259" w:lineRule="auto"/>
              <w:ind w:left="0" w:right="67" w:firstLine="0"/>
            </w:pPr>
            <w:r>
              <w:t xml:space="preserve">Trang này liên kết đến các trang thuộc nhóm thành viên : trang chủ, đăng ký, đăng nhập, hướng dẫn, quản lý…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6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0" w:firstLine="0"/>
              <w:jc w:val="center"/>
            </w:pPr>
            <w:r>
              <w:t xml:space="preserve">Tìm kiếm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này với mục đích trợ giúp tìm kiếm các thông tin về </w:t>
            </w:r>
            <w:r w:rsidR="00EA4880">
              <w:t>thức ăn</w:t>
            </w:r>
            <w:r>
              <w:t xml:space="preserve"> cho khách hàng.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7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Góp ý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8" w:firstLine="0"/>
            </w:pPr>
            <w:r>
              <w:t xml:space="preserve">Trang này là nơi giao tiếp giữa khách hàng và cửa hàng. Người dùng gửi nhận xét, ý kiến về các </w:t>
            </w:r>
            <w:r w:rsidR="00EA4880">
              <w:t>thức ăn</w:t>
            </w:r>
            <w:r>
              <w:t xml:space="preserve">, dịch vụ, website.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jc w:val="center"/>
            </w:pPr>
            <w:r>
              <w:t xml:space="preserve">8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0" w:right="65" w:firstLine="0"/>
              <w:jc w:val="center"/>
            </w:pPr>
            <w:r>
              <w:t>Thức ăn</w:t>
            </w:r>
            <w:r w:rsidR="0064284C">
              <w:t xml:space="preserve">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này liệt kê các </w:t>
            </w:r>
            <w:r w:rsidR="00EA4880">
              <w:t>thức ăn</w:t>
            </w:r>
            <w:r>
              <w:t xml:space="preserve"> theo  từng loại như sản phẩm HOT, sản phẩm NEW…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9</w:t>
            </w:r>
            <w:r w:rsidR="0064284C">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 w:right="5" w:firstLine="0"/>
              <w:jc w:val="center"/>
            </w:pPr>
            <w:r>
              <w:t xml:space="preserve">Theo dõi đơn hàng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rsidP="004779F6">
            <w:pPr>
              <w:spacing w:after="0" w:line="259" w:lineRule="auto"/>
              <w:ind w:left="0" w:right="65" w:firstLine="0"/>
            </w:pPr>
            <w:r>
              <w:t>Trang này dùng để giúp cho thành viên theo dõi tình trạng đơn hàng của</w:t>
            </w:r>
            <w:r w:rsidR="004779F6">
              <w:t xml:space="preserve"> mình gồm xem chi tiết đơn hàng.</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 w:right="0" w:firstLine="0"/>
              <w:jc w:val="center"/>
            </w:pPr>
            <w:r>
              <w:t xml:space="preserve">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lastRenderedPageBreak/>
              <w:t>10</w:t>
            </w:r>
            <w:r w:rsidR="0064284C">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3" w:firstLine="0"/>
              <w:jc w:val="center"/>
            </w:pPr>
            <w:r>
              <w:t xml:space="preserve">Giỏ hàng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7" w:firstLine="0"/>
            </w:pPr>
            <w:r>
              <w:t xml:space="preserve">Thành viên sau khi đăng nhập có thể quản lý giỏ hàng của mình như: xem, thay đổi số lượng hoặc hủy giỏ hàng.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4" w:right="23" w:firstLine="0"/>
              <w:jc w:val="center"/>
            </w:pPr>
            <w:r>
              <w:t xml:space="preserve">Dành cho thành viên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11</w:t>
            </w:r>
            <w:r w:rsidR="0064284C">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6" w:right="24" w:firstLine="0"/>
              <w:jc w:val="center"/>
            </w:pPr>
            <w:r>
              <w:t xml:space="preserve">Thay đổi thông tin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Trang này dùng để giúp cho thành viên thay đổi thông tin cá nhân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4" w:right="23" w:firstLine="0"/>
              <w:jc w:val="center"/>
            </w:pPr>
            <w:r>
              <w:t xml:space="preserve">Dành cho thành viên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12</w:t>
            </w:r>
            <w:r w:rsidR="0064284C">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t xml:space="preserve">Đăng nhập quản trị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Đăng nhập vào hệ thống dành cho người quản lý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120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13</w:t>
            </w:r>
            <w:r w:rsidR="0064284C">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3" w:firstLine="0"/>
              <w:jc w:val="center"/>
            </w:pPr>
            <w:r>
              <w:t xml:space="preserve">Quản lý </w:t>
            </w:r>
            <w:r w:rsidR="00EA4880">
              <w:t>thức ăn</w:t>
            </w:r>
            <w:r>
              <w:t xml:space="preserve">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7" w:firstLine="0"/>
            </w:pPr>
            <w:r>
              <w:t xml:space="preserve">Trang quản lý tất cả </w:t>
            </w:r>
            <w:r w:rsidR="00EA4880">
              <w:t>thức ăn</w:t>
            </w:r>
            <w:r>
              <w:t xml:space="preserve"> trên website, hỗ trợ người quản lý tìm kiếm, thêm, xoá, sửa </w:t>
            </w:r>
            <w:r w:rsidR="00EA4880">
              <w:t>thức ăn</w:t>
            </w:r>
            <w:r>
              <w:t xml:space="preserve">.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14</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t xml:space="preserve">Quản lý </w:t>
            </w:r>
            <w:r w:rsidR="00C15F6A">
              <w:t>nhà cung cấp</w:t>
            </w:r>
            <w:r>
              <w:t xml:space="preserve">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quản lý nhà sản xuất, hỗ trợ thêm, xoá sửa </w:t>
            </w:r>
            <w:r w:rsidR="00C15F6A">
              <w:t>nhà cung cấp</w:t>
            </w:r>
            <w:r>
              <w:t xml:space="preserve">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15</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4" w:firstLine="0"/>
              <w:jc w:val="center"/>
            </w:pPr>
            <w:r>
              <w:t xml:space="preserve">Quản lý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quản lý , hỗ trợ thêm, xoá sửa .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6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rsidP="004779F6">
            <w:pPr>
              <w:spacing w:after="0" w:line="259" w:lineRule="auto"/>
              <w:ind w:left="0" w:right="62" w:firstLine="0"/>
              <w:jc w:val="center"/>
            </w:pPr>
            <w:r>
              <w:t>1</w:t>
            </w:r>
            <w:r w:rsidR="00083C1B">
              <w:t>6</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t xml:space="preserve">Quản lý thành viên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0" w:right="0" w:firstLine="0"/>
            </w:pPr>
            <w:r>
              <w:t>Danh sách</w:t>
            </w:r>
            <w:r w:rsidR="0064284C">
              <w:t xml:space="preserve"> các thành viên trên website, hỗ trợ  người quản lý thêm xoá, sửa…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rsidP="004779F6">
            <w:pPr>
              <w:spacing w:after="0" w:line="259" w:lineRule="auto"/>
              <w:ind w:left="0" w:right="62" w:firstLine="0"/>
              <w:jc w:val="center"/>
            </w:pPr>
            <w:r>
              <w:t>1</w:t>
            </w:r>
            <w:r w:rsidR="00083C1B">
              <w:t>7</w:t>
            </w:r>
            <w:r>
              <w:t xml:space="preserve"> </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4" w:right="32" w:firstLine="0"/>
              <w:jc w:val="center"/>
            </w:pPr>
            <w:r>
              <w:t xml:space="preserve">Quản lý nhân viên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0" w:right="0" w:firstLine="0"/>
              <w:jc w:val="left"/>
            </w:pPr>
            <w:r>
              <w:t>Danh sách</w:t>
            </w:r>
            <w:r w:rsidR="0064284C">
              <w:t xml:space="preserve"> các nhân viên làm việc theo ca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pPr>
              <w:spacing w:after="0" w:line="259" w:lineRule="auto"/>
              <w:ind w:left="0" w:right="62" w:firstLine="0"/>
              <w:jc w:val="center"/>
            </w:pPr>
            <w:r>
              <w:t>18</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6" w:right="0" w:firstLine="0"/>
              <w:jc w:val="left"/>
            </w:pPr>
            <w:r>
              <w:t xml:space="preserve">Quản lý đơn hàng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Quản lý các đơn hàng của khách hàng, hỗ trợ xử  lý đơn hàng.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60"/>
        </w:trPr>
        <w:tc>
          <w:tcPr>
            <w:tcW w:w="852" w:type="dxa"/>
            <w:tcBorders>
              <w:top w:val="single" w:sz="4" w:space="0" w:color="000000"/>
              <w:left w:val="single" w:sz="4" w:space="0" w:color="000000"/>
              <w:bottom w:val="single" w:sz="4" w:space="0" w:color="000000"/>
              <w:right w:val="single" w:sz="4" w:space="0" w:color="000000"/>
            </w:tcBorders>
          </w:tcPr>
          <w:p w:rsidR="002A3D4D" w:rsidRDefault="00083C1B" w:rsidP="004779F6">
            <w:pPr>
              <w:spacing w:after="0" w:line="259" w:lineRule="auto"/>
              <w:ind w:left="0" w:right="62" w:firstLine="0"/>
              <w:jc w:val="center"/>
            </w:pPr>
            <w:r>
              <w:t>19</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pPr>
            <w:r>
              <w:t xml:space="preserve">Quản lý góp ý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w:t>
            </w:r>
            <w:r w:rsidR="00EA4880">
              <w:t>danh sách</w:t>
            </w:r>
            <w:r>
              <w:t xml:space="preserve"> các liên hệ góp ý được khách hàng gửi đến.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r w:rsidR="002A3D4D">
        <w:trPr>
          <w:trHeight w:val="840"/>
        </w:trPr>
        <w:tc>
          <w:tcPr>
            <w:tcW w:w="852" w:type="dxa"/>
            <w:tcBorders>
              <w:top w:val="single" w:sz="4" w:space="0" w:color="000000"/>
              <w:left w:val="single" w:sz="4" w:space="0" w:color="000000"/>
              <w:bottom w:val="single" w:sz="4" w:space="0" w:color="000000"/>
              <w:right w:val="single" w:sz="4" w:space="0" w:color="000000"/>
            </w:tcBorders>
          </w:tcPr>
          <w:p w:rsidR="002A3D4D" w:rsidRDefault="0064284C" w:rsidP="004779F6">
            <w:pPr>
              <w:spacing w:after="0" w:line="259" w:lineRule="auto"/>
              <w:ind w:left="0" w:right="62" w:firstLine="0"/>
              <w:jc w:val="center"/>
            </w:pPr>
            <w:r>
              <w:t>2</w:t>
            </w:r>
            <w:r w:rsidR="00083C1B">
              <w:t>0</w:t>
            </w:r>
          </w:p>
        </w:tc>
        <w:tc>
          <w:tcPr>
            <w:tcW w:w="212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9" w:right="0" w:firstLine="0"/>
              <w:jc w:val="left"/>
            </w:pPr>
            <w:r>
              <w:t xml:space="preserve">Thống kê báo cáo </w:t>
            </w:r>
          </w:p>
        </w:tc>
        <w:tc>
          <w:tcPr>
            <w:tcW w:w="48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Trang thống kê về tồn kho,… theo một tiêu chí được chọn. </w:t>
            </w:r>
          </w:p>
        </w:tc>
        <w:tc>
          <w:tcPr>
            <w:tcW w:w="184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7" w:right="6" w:firstLine="0"/>
              <w:jc w:val="center"/>
            </w:pPr>
            <w:r>
              <w:t xml:space="preserve">Dành cho người quản lý </w:t>
            </w:r>
          </w:p>
        </w:tc>
      </w:tr>
    </w:tbl>
    <w:p w:rsidR="002A3D4D" w:rsidRDefault="0064284C">
      <w:pPr>
        <w:spacing w:after="247" w:line="259" w:lineRule="auto"/>
        <w:ind w:left="427" w:right="0" w:firstLine="0"/>
        <w:jc w:val="left"/>
      </w:pPr>
      <w:r>
        <w:rPr>
          <w:b/>
        </w:rPr>
        <w:t xml:space="preserve"> </w:t>
      </w:r>
    </w:p>
    <w:p w:rsidR="002A3D4D" w:rsidRDefault="0064284C">
      <w:pPr>
        <w:spacing w:after="0" w:line="259" w:lineRule="auto"/>
        <w:ind w:left="0" w:right="0" w:firstLine="0"/>
      </w:pPr>
      <w:r>
        <w:rPr>
          <w:b/>
          <w:sz w:val="36"/>
          <w:szCs w:val="36"/>
        </w:rPr>
        <w:t xml:space="preserve"> </w:t>
      </w:r>
      <w:r>
        <w:rPr>
          <w:b/>
          <w:sz w:val="36"/>
          <w:szCs w:val="36"/>
        </w:rPr>
        <w:tab/>
        <w:t xml:space="preserve"> </w:t>
      </w:r>
    </w:p>
    <w:p w:rsidR="002A3D4D" w:rsidRDefault="0064284C" w:rsidP="00947835">
      <w:pPr>
        <w:pStyle w:val="Heading1"/>
      </w:pPr>
      <w:bookmarkStart w:id="65" w:name="_Toc27028896"/>
      <w:r>
        <w:rPr>
          <w:b/>
          <w:sz w:val="36"/>
          <w:szCs w:val="36"/>
        </w:rPr>
        <w:t>CHƯƠNG 3: PHÂN TÍCH HỆ THỐNG</w:t>
      </w:r>
      <w:bookmarkEnd w:id="65"/>
      <w:r>
        <w:rPr>
          <w:b/>
          <w:sz w:val="36"/>
          <w:szCs w:val="36"/>
        </w:rPr>
        <w:t xml:space="preserve"> </w:t>
      </w:r>
    </w:p>
    <w:p w:rsidR="002A3D4D" w:rsidRDefault="0064284C">
      <w:pPr>
        <w:pStyle w:val="Heading2"/>
        <w:spacing w:after="177" w:line="265" w:lineRule="auto"/>
        <w:ind w:right="0"/>
      </w:pPr>
      <w:bookmarkStart w:id="66" w:name="_Toc26879021"/>
      <w:bookmarkStart w:id="67" w:name="_Toc27028897"/>
      <w:r>
        <w:rPr>
          <w:b/>
          <w:i w:val="0"/>
        </w:rPr>
        <w:t>3.1 Yêu cầu hệ thống</w:t>
      </w:r>
      <w:bookmarkEnd w:id="66"/>
      <w:bookmarkEnd w:id="67"/>
      <w:r>
        <w:rPr>
          <w:b/>
          <w:i w:val="0"/>
        </w:rPr>
        <w:t xml:space="preserve"> </w:t>
      </w:r>
    </w:p>
    <w:p w:rsidR="002A3D4D" w:rsidRDefault="0064284C">
      <w:pPr>
        <w:pStyle w:val="Heading3"/>
        <w:spacing w:after="194"/>
        <w:ind w:left="278" w:right="0"/>
      </w:pPr>
      <w:bookmarkStart w:id="68" w:name="_Toc26879022"/>
      <w:bookmarkStart w:id="69" w:name="_Toc27028898"/>
      <w:r>
        <w:t>3.1.1 Đối với khách</w:t>
      </w:r>
      <w:bookmarkEnd w:id="68"/>
      <w:bookmarkEnd w:id="69"/>
      <w:r>
        <w:t xml:space="preserve">  </w:t>
      </w:r>
    </w:p>
    <w:p w:rsidR="002A3D4D" w:rsidRPr="00947835" w:rsidRDefault="0064284C" w:rsidP="00947835">
      <w:bookmarkStart w:id="70" w:name="_Toc26879023"/>
      <w:r w:rsidRPr="00947835">
        <w:t>-Tìm kiếm thứ ăn , thức uống: cho phép khách hàng có thể tìm kiếm nhanh nhất</w:t>
      </w:r>
      <w:bookmarkEnd w:id="70"/>
    </w:p>
    <w:p w:rsidR="002A3D4D" w:rsidRPr="00947835" w:rsidRDefault="0064284C" w:rsidP="00947835">
      <w:bookmarkStart w:id="71" w:name="_Toc26879024"/>
      <w:r w:rsidRPr="00947835">
        <w:lastRenderedPageBreak/>
        <w:t>những mà họ quan tâm theo tiêu chí tên món ăn/thức uống , giá cả. Khách có thể vào</w:t>
      </w:r>
      <w:bookmarkStart w:id="72" w:name="_Toc26879025"/>
      <w:bookmarkEnd w:id="71"/>
      <w:r w:rsidR="00947835">
        <w:t xml:space="preserve"> </w:t>
      </w:r>
      <w:r w:rsidRPr="00947835">
        <w:t>website thực hiện một số chức năng khác như: góp ý , đăng ký, tìm kiếm tên mó</w:t>
      </w:r>
      <w:bookmarkEnd w:id="72"/>
      <w:r w:rsidR="00947835">
        <w:t>n</w:t>
      </w:r>
      <w:bookmarkStart w:id="73" w:name="_Toc26879026"/>
      <w:r w:rsidR="00947835" w:rsidRPr="00947835">
        <w:t xml:space="preserve"> ăn/thức uống,xem thông tin và xem danh mục tên món ăn/thức uống, danh mục mó</w:t>
      </w:r>
      <w:bookmarkEnd w:id="73"/>
      <w:r w:rsidR="00947835">
        <w:t xml:space="preserve">n </w:t>
      </w:r>
      <w:r w:rsidR="00947835" w:rsidRPr="00947835">
        <w:t>ăn/thức uống yêu thích</w:t>
      </w:r>
      <w:r w:rsidR="00947835">
        <w:t>.</w:t>
      </w:r>
    </w:p>
    <w:p w:rsidR="002A3D4D" w:rsidRPr="00947835" w:rsidRDefault="0064284C" w:rsidP="00947835">
      <w:pPr>
        <w:pStyle w:val="Heading3"/>
      </w:pPr>
      <w:bookmarkStart w:id="74" w:name="_Toc26879028"/>
      <w:bookmarkStart w:id="75" w:name="_Toc27028899"/>
      <w:r w:rsidRPr="00947835">
        <w:t>3.1.2 Đối với người quản lý</w:t>
      </w:r>
      <w:bookmarkEnd w:id="74"/>
      <w:bookmarkEnd w:id="75"/>
      <w:r w:rsidRPr="00947835">
        <w:t xml:space="preserve"> </w:t>
      </w:r>
    </w:p>
    <w:p w:rsidR="002A3D4D" w:rsidRPr="00947835" w:rsidRDefault="0064284C" w:rsidP="00947835">
      <w:bookmarkStart w:id="76" w:name="_Toc26879029"/>
      <w:r w:rsidRPr="00947835">
        <w:t>Nhà quản lý có thể thực hiện một số chức năng quản lý sau:</w:t>
      </w:r>
      <w:bookmarkEnd w:id="76"/>
    </w:p>
    <w:p w:rsidR="002A3D4D" w:rsidRPr="00947835" w:rsidRDefault="0064284C" w:rsidP="00947835">
      <w:bookmarkStart w:id="77" w:name="_Toc26879030"/>
      <w:r w:rsidRPr="00947835">
        <w:t>- Quản lý danh mục món ăn/thức uống và quản lý món ăn/thức uống: giúp người quản</w:t>
      </w:r>
      <w:bookmarkEnd w:id="77"/>
    </w:p>
    <w:p w:rsidR="002A3D4D" w:rsidRPr="00947835" w:rsidRDefault="0064284C" w:rsidP="00947835">
      <w:bookmarkStart w:id="78" w:name="_Toc26879031"/>
      <w:r w:rsidRPr="00947835">
        <w:t>lý thêm, sửa, xóa các thông tin về loại món ăn/thức uống và danh mục món ăn/thức</w:t>
      </w:r>
      <w:bookmarkEnd w:id="78"/>
    </w:p>
    <w:p w:rsidR="002A3D4D" w:rsidRPr="00947835" w:rsidRDefault="0064284C" w:rsidP="00947835">
      <w:bookmarkStart w:id="79" w:name="_Toc26879032"/>
      <w:r w:rsidRPr="00947835">
        <w:t>uống.</w:t>
      </w:r>
      <w:bookmarkEnd w:id="79"/>
    </w:p>
    <w:p w:rsidR="002A3D4D" w:rsidRPr="00947835" w:rsidRDefault="0064284C" w:rsidP="00947835">
      <w:bookmarkStart w:id="80" w:name="_Toc26879033"/>
      <w:r w:rsidRPr="00947835">
        <w:t>- Quản lý nhà cung cấp , ngoài ra người quản lý còn có thể biết</w:t>
      </w:r>
      <w:bookmarkEnd w:id="80"/>
    </w:p>
    <w:p w:rsidR="002A3D4D" w:rsidRPr="00947835" w:rsidRDefault="0064284C" w:rsidP="00947835">
      <w:bookmarkStart w:id="81" w:name="_Toc26879034"/>
      <w:r w:rsidRPr="00947835">
        <w:t>những thông tin về nhà cung cấp.</w:t>
      </w:r>
      <w:bookmarkEnd w:id="81"/>
    </w:p>
    <w:p w:rsidR="002A3D4D" w:rsidRPr="00947835" w:rsidRDefault="0064284C" w:rsidP="00947835">
      <w:bookmarkStart w:id="82" w:name="_Toc26879035"/>
      <w:r w:rsidRPr="00947835">
        <w:t>Quản lý thành viên: cho phép người quản lý có thể biết được những thông tin cơ</w:t>
      </w:r>
      <w:bookmarkEnd w:id="82"/>
    </w:p>
    <w:p w:rsidR="002A3D4D" w:rsidRPr="00947835" w:rsidRDefault="0064284C" w:rsidP="00947835">
      <w:bookmarkStart w:id="83" w:name="_Toc26879036"/>
      <w:r w:rsidRPr="00947835">
        <w:t>bản của thành viên để phục vụ cho việc xác nhận đơn hàng và giao hàng nhanh</w:t>
      </w:r>
      <w:bookmarkEnd w:id="83"/>
    </w:p>
    <w:p w:rsidR="002A3D4D" w:rsidRPr="00947835" w:rsidRDefault="0064284C" w:rsidP="00947835">
      <w:bookmarkStart w:id="84" w:name="_Toc26879037"/>
      <w:r w:rsidRPr="00947835">
        <w:t>chóng, dễ dàng liên hệ với thành viên cũng như để biết thành viên nào là khách</w:t>
      </w:r>
      <w:bookmarkEnd w:id="84"/>
    </w:p>
    <w:p w:rsidR="002A3D4D" w:rsidRPr="00947835" w:rsidRDefault="0064284C" w:rsidP="00947835">
      <w:bookmarkStart w:id="85" w:name="_Toc26879038"/>
      <w:r w:rsidRPr="00947835">
        <w:t>hàng thân thiêt với cửa hàng.</w:t>
      </w:r>
      <w:bookmarkEnd w:id="85"/>
    </w:p>
    <w:p w:rsidR="002A3D4D" w:rsidRPr="00947835" w:rsidRDefault="0064284C" w:rsidP="00947835">
      <w:bookmarkStart w:id="86" w:name="_Toc26879039"/>
      <w:r w:rsidRPr="00947835">
        <w:t>Quản lý nhân viên: người quản lý có thể biết được thông tin nhân viên để thực</w:t>
      </w:r>
      <w:bookmarkEnd w:id="86"/>
    </w:p>
    <w:p w:rsidR="002A3D4D" w:rsidRPr="00947835" w:rsidRDefault="0064284C" w:rsidP="00947835">
      <w:bookmarkStart w:id="87" w:name="_Toc26879040"/>
      <w:r w:rsidRPr="00947835">
        <w:t>hiện xác nhận đơn đặc hàng.</w:t>
      </w:r>
      <w:bookmarkEnd w:id="87"/>
    </w:p>
    <w:p w:rsidR="002A3D4D" w:rsidRPr="00947835" w:rsidRDefault="0064284C" w:rsidP="00947835">
      <w:bookmarkStart w:id="88" w:name="_Toc26879041"/>
      <w:r w:rsidRPr="00947835">
        <w:t>Quản lý đơn hàng: cho phép người quản trị tiếp nhận đơn đặt hàng từ khách hàng.</w:t>
      </w:r>
      <w:bookmarkEnd w:id="88"/>
    </w:p>
    <w:p w:rsidR="002A3D4D" w:rsidRPr="00947835" w:rsidRDefault="0064284C" w:rsidP="00947835">
      <w:bookmarkStart w:id="89" w:name="_Toc26879042"/>
      <w:r w:rsidRPr="00947835">
        <w:t>Sau đó khách hàng sẽ được người quản trị trả lời về mặt hàng đã đặt là còn hàng</w:t>
      </w:r>
      <w:bookmarkEnd w:id="89"/>
    </w:p>
    <w:p w:rsidR="002A3D4D" w:rsidRPr="00947835" w:rsidRDefault="0064284C" w:rsidP="00947835">
      <w:bookmarkStart w:id="90" w:name="_Toc26879043"/>
      <w:r w:rsidRPr="00947835">
        <w:t>hay không. Người quản trị có nhiệm vụ xử lý đơn hàng cho khách hàng thông qua</w:t>
      </w:r>
      <w:bookmarkEnd w:id="90"/>
    </w:p>
    <w:p w:rsidR="002A3D4D" w:rsidRPr="00947835" w:rsidRDefault="0064284C" w:rsidP="00947835">
      <w:bookmarkStart w:id="91" w:name="_Toc26879044"/>
      <w:r w:rsidRPr="00947835">
        <w:t>giao diện xử lý đơn hàng.</w:t>
      </w:r>
      <w:bookmarkEnd w:id="91"/>
    </w:p>
    <w:p w:rsidR="002A3D4D" w:rsidRPr="00947835" w:rsidRDefault="0064284C" w:rsidP="00947835">
      <w:bookmarkStart w:id="92" w:name="_Toc26879045"/>
      <w:r w:rsidRPr="00947835">
        <w:t>Quản lý các góp ý: người quản trị có nhiệm vụ xem những góp ý của khách hàng,</w:t>
      </w:r>
      <w:bookmarkEnd w:id="92"/>
    </w:p>
    <w:p w:rsidR="002A3D4D" w:rsidRPr="00947835" w:rsidRDefault="0064284C" w:rsidP="00947835">
      <w:bookmarkStart w:id="93" w:name="_Toc26879046"/>
      <w:r w:rsidRPr="00947835">
        <w:t>sau đó chọn lựa những đóng góp có tính xây dựng cho cửa hàng hay những thắc</w:t>
      </w:r>
      <w:bookmarkEnd w:id="93"/>
    </w:p>
    <w:p w:rsidR="002A3D4D" w:rsidRPr="00947835" w:rsidRDefault="0064284C" w:rsidP="00947835">
      <w:bookmarkStart w:id="94" w:name="_Toc26879047"/>
      <w:r w:rsidRPr="00947835">
        <w:t>mắc của khách hàng về bất cứ điều gì về cửa hàng và người quản lý có nhiệm vụ</w:t>
      </w:r>
      <w:bookmarkEnd w:id="94"/>
    </w:p>
    <w:p w:rsidR="002A3D4D" w:rsidRPr="00947835" w:rsidRDefault="0064284C" w:rsidP="00947835">
      <w:bookmarkStart w:id="95" w:name="_Toc26879048"/>
      <w:r w:rsidRPr="00947835">
        <w:t>giải đáp những thắc mắc đó.</w:t>
      </w:r>
      <w:bookmarkEnd w:id="95"/>
    </w:p>
    <w:p w:rsidR="002A3D4D" w:rsidRPr="00947835" w:rsidRDefault="0064284C" w:rsidP="00947835">
      <w:bookmarkStart w:id="96" w:name="_Toc26879049"/>
      <w:r w:rsidRPr="00947835">
        <w:t>Thống kê báo cáo: hỗ trợ người quản lý có thể thống kê món ăn, thức uống bán</w:t>
      </w:r>
      <w:bookmarkEnd w:id="96"/>
    </w:p>
    <w:p w:rsidR="002A3D4D" w:rsidRDefault="0064284C" w:rsidP="00947835">
      <w:pPr>
        <w:rPr>
          <w:b/>
        </w:rPr>
      </w:pPr>
      <w:bookmarkStart w:id="97" w:name="_Toc26879050"/>
      <w:r w:rsidRPr="00947835">
        <w:t>chạy, thống kê doanh thu theo tháng, theo năm, theo khoảng thời gian nhất định.</w:t>
      </w:r>
      <w:bookmarkEnd w:id="97"/>
    </w:p>
    <w:p w:rsidR="002A3D4D" w:rsidRDefault="0064284C">
      <w:pPr>
        <w:pStyle w:val="Heading3"/>
        <w:spacing w:after="168"/>
        <w:ind w:left="278" w:right="0"/>
      </w:pPr>
      <w:bookmarkStart w:id="98" w:name="_Toc26879051"/>
      <w:bookmarkStart w:id="99" w:name="_Toc27028900"/>
      <w:r>
        <w:t>3.1.3 Đối với thành viên</w:t>
      </w:r>
      <w:bookmarkEnd w:id="98"/>
      <w:bookmarkEnd w:id="99"/>
      <w:r>
        <w:t xml:space="preserve"> </w:t>
      </w:r>
    </w:p>
    <w:p w:rsidR="002A3D4D" w:rsidRDefault="0064284C">
      <w:pPr>
        <w:spacing w:line="380" w:lineRule="auto"/>
        <w:ind w:right="643"/>
      </w:pPr>
      <w:r>
        <w:t>Sử dụng tất cả các chức năng của khách và thêm một số chức năng sau:</w:t>
      </w:r>
    </w:p>
    <w:p w:rsidR="002A3D4D" w:rsidRDefault="0064284C">
      <w:pPr>
        <w:numPr>
          <w:ilvl w:val="0"/>
          <w:numId w:val="14"/>
        </w:numPr>
        <w:spacing w:after="0" w:line="380" w:lineRule="auto"/>
        <w:ind w:right="643"/>
      </w:pPr>
      <w:r>
        <w:t>Quản lý tài khoản cá nhân như: Đổi mật khẩu, lấy lại mật khẩu, xóa tài khoản…</w:t>
      </w:r>
    </w:p>
    <w:p w:rsidR="002A3D4D" w:rsidRDefault="0064284C" w:rsidP="00947835">
      <w:pPr>
        <w:numPr>
          <w:ilvl w:val="0"/>
          <w:numId w:val="14"/>
        </w:numPr>
        <w:spacing w:line="380" w:lineRule="auto"/>
        <w:ind w:right="643"/>
      </w:pPr>
      <w:r>
        <w:t>Có thể đặt mua món ăn, thức uống đã chọn, chức năng giỏ hàng, theo dõi đơn đặt</w:t>
      </w:r>
      <w:r w:rsidR="00947835">
        <w:t xml:space="preserve"> </w:t>
      </w:r>
      <w:r>
        <w:t>hàng.</w:t>
      </w:r>
    </w:p>
    <w:p w:rsidR="002A3D4D" w:rsidRDefault="0064284C">
      <w:pPr>
        <w:numPr>
          <w:ilvl w:val="0"/>
          <w:numId w:val="14"/>
        </w:numPr>
        <w:spacing w:line="380" w:lineRule="auto"/>
        <w:ind w:right="643"/>
      </w:pPr>
      <w:r>
        <w:t>Một số chức năng khác như: đăng nhập, đăng ký, đổi mật khẩu, góp ý.</w:t>
      </w:r>
    </w:p>
    <w:p w:rsidR="002A3D4D" w:rsidRDefault="0064284C">
      <w:pPr>
        <w:pStyle w:val="Heading2"/>
        <w:spacing w:after="152" w:line="265" w:lineRule="auto"/>
        <w:ind w:right="0"/>
      </w:pPr>
      <w:bookmarkStart w:id="100" w:name="_Toc26879052"/>
      <w:bookmarkStart w:id="101" w:name="_Toc27028901"/>
      <w:r>
        <w:rPr>
          <w:b/>
          <w:i w:val="0"/>
        </w:rPr>
        <w:lastRenderedPageBreak/>
        <w:t>3.2 Biểu đồ usecase</w:t>
      </w:r>
      <w:bookmarkEnd w:id="100"/>
      <w:bookmarkEnd w:id="101"/>
      <w:r>
        <w:rPr>
          <w:b/>
          <w:i w:val="0"/>
        </w:rPr>
        <w:t xml:space="preserve"> </w:t>
      </w:r>
    </w:p>
    <w:p w:rsidR="002A3D4D" w:rsidRDefault="0064284C">
      <w:pPr>
        <w:pStyle w:val="Heading3"/>
        <w:spacing w:after="170"/>
        <w:ind w:left="278" w:right="0"/>
      </w:pPr>
      <w:bookmarkStart w:id="102" w:name="_Toc26879053"/>
      <w:bookmarkStart w:id="103" w:name="_Toc27028902"/>
      <w:r>
        <w:t xml:space="preserve">3.2.1 </w:t>
      </w:r>
      <w:r w:rsidR="00EA4880">
        <w:t>Danh sách</w:t>
      </w:r>
      <w:r>
        <w:t xml:space="preserve"> tác nhân (actor)</w:t>
      </w:r>
      <w:bookmarkEnd w:id="102"/>
      <w:bookmarkEnd w:id="103"/>
      <w:r>
        <w:t xml:space="preserve"> </w:t>
      </w:r>
    </w:p>
    <w:p w:rsidR="002A3D4D" w:rsidRDefault="0064284C">
      <w:pPr>
        <w:ind w:left="293" w:right="643"/>
      </w:pPr>
      <w:r>
        <w:t xml:space="preserve">Dựa vào xác định yêu cầu của chương 2 ta xác định được có ba tác nhân: </w:t>
      </w:r>
    </w:p>
    <w:tbl>
      <w:tblPr>
        <w:tblStyle w:val="Style23"/>
        <w:tblW w:w="9069" w:type="dxa"/>
        <w:tblInd w:w="175" w:type="dxa"/>
        <w:tblLayout w:type="fixed"/>
        <w:tblLook w:val="04A0" w:firstRow="1" w:lastRow="0" w:firstColumn="1" w:lastColumn="0" w:noHBand="0" w:noVBand="1"/>
      </w:tblPr>
      <w:tblGrid>
        <w:gridCol w:w="845"/>
        <w:gridCol w:w="2696"/>
        <w:gridCol w:w="5528"/>
      </w:tblGrid>
      <w:tr w:rsidR="002A3D4D">
        <w:trPr>
          <w:trHeight w:val="580"/>
        </w:trPr>
        <w:tc>
          <w:tcPr>
            <w:tcW w:w="8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67" w:right="0" w:firstLine="0"/>
              <w:jc w:val="left"/>
            </w:pPr>
            <w:r>
              <w:rPr>
                <w:b/>
              </w:rPr>
              <w:t xml:space="preserve">STT </w:t>
            </w:r>
          </w:p>
        </w:tc>
        <w:tc>
          <w:tcPr>
            <w:tcW w:w="2696"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3" w:firstLine="0"/>
              <w:jc w:val="center"/>
            </w:pPr>
            <w:r>
              <w:rPr>
                <w:b/>
              </w:rPr>
              <w:t xml:space="preserve">Tác nhân </w:t>
            </w:r>
          </w:p>
        </w:tc>
        <w:tc>
          <w:tcPr>
            <w:tcW w:w="552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0" w:firstLine="0"/>
              <w:jc w:val="center"/>
            </w:pPr>
            <w:r>
              <w:rPr>
                <w:b/>
              </w:rPr>
              <w:t xml:space="preserve">Diễn giải </w:t>
            </w:r>
          </w:p>
        </w:tc>
      </w:tr>
      <w:tr w:rsidR="002A3D4D">
        <w:trPr>
          <w:trHeight w:val="1500"/>
        </w:trPr>
        <w:tc>
          <w:tcPr>
            <w:tcW w:w="8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pPr>
            <w:r>
              <w:rPr>
                <w:b/>
              </w:rPr>
              <w:t xml:space="preserve">1 </w:t>
            </w:r>
          </w:p>
        </w:tc>
        <w:tc>
          <w:tcPr>
            <w:tcW w:w="2696"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0" w:firstLine="0"/>
              <w:jc w:val="center"/>
            </w:pPr>
            <w:r>
              <w:t>Khách</w:t>
            </w:r>
          </w:p>
        </w:tc>
        <w:tc>
          <w:tcPr>
            <w:tcW w:w="552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3" w:firstLine="0"/>
            </w:pPr>
            <w:r>
              <w:t xml:space="preserve">Là những người có nhu cầu truy cập web xem thông tin thức ăn, giá cả nhưng không có nhu cầu mua hàng. </w:t>
            </w:r>
          </w:p>
        </w:tc>
      </w:tr>
      <w:tr w:rsidR="002A3D4D">
        <w:trPr>
          <w:trHeight w:val="1500"/>
        </w:trPr>
        <w:tc>
          <w:tcPr>
            <w:tcW w:w="8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pPr>
            <w:r>
              <w:rPr>
                <w:b/>
              </w:rPr>
              <w:t xml:space="preserve">2 </w:t>
            </w:r>
          </w:p>
        </w:tc>
        <w:tc>
          <w:tcPr>
            <w:tcW w:w="2696"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0" w:firstLine="0"/>
              <w:jc w:val="center"/>
            </w:pPr>
            <w:r>
              <w:t xml:space="preserve">Thành viên </w:t>
            </w:r>
          </w:p>
        </w:tc>
        <w:tc>
          <w:tcPr>
            <w:tcW w:w="552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pPr>
            <w:r>
              <w:t xml:space="preserve">Là những ai có nhu cầu vào trang web để mua hàng thì họ phải đăng ký thành viên, có quyền mua hàng trên trang web khi đã đăng nhập. </w:t>
            </w:r>
          </w:p>
        </w:tc>
      </w:tr>
      <w:tr w:rsidR="002A3D4D">
        <w:trPr>
          <w:trHeight w:val="2400"/>
        </w:trPr>
        <w:tc>
          <w:tcPr>
            <w:tcW w:w="8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pPr>
            <w:r>
              <w:rPr>
                <w:b/>
              </w:rPr>
              <w:t xml:space="preserve">3 </w:t>
            </w:r>
          </w:p>
        </w:tc>
        <w:tc>
          <w:tcPr>
            <w:tcW w:w="2696"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3" w:firstLine="0"/>
              <w:jc w:val="center"/>
            </w:pPr>
            <w:r>
              <w:t xml:space="preserve">Quản lý </w:t>
            </w:r>
          </w:p>
        </w:tc>
        <w:tc>
          <w:tcPr>
            <w:tcW w:w="552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pPr>
            <w:r>
              <w:t xml:space="preserve">Là người có toàn quyền trong hệ thống thông qua một username và password, người quản trị hệ thống có quyền: phân quyền cho các nhóm người dùng, thêm, xoá, sửa, ẩn thông tin của các sản phẩm…. </w:t>
            </w:r>
          </w:p>
        </w:tc>
      </w:tr>
      <w:tr w:rsidR="002A3D4D">
        <w:trPr>
          <w:trHeight w:val="2400"/>
        </w:trPr>
        <w:tc>
          <w:tcPr>
            <w:tcW w:w="8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5" w:firstLine="0"/>
              <w:jc w:val="center"/>
              <w:rPr>
                <w:b/>
              </w:rPr>
            </w:pPr>
            <w:r>
              <w:rPr>
                <w:b/>
              </w:rPr>
              <w:t>4</w:t>
            </w:r>
          </w:p>
        </w:tc>
        <w:tc>
          <w:tcPr>
            <w:tcW w:w="2696"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73" w:firstLine="0"/>
              <w:jc w:val="center"/>
            </w:pPr>
            <w:r>
              <w:t>Nhân viên</w:t>
            </w:r>
          </w:p>
        </w:tc>
        <w:tc>
          <w:tcPr>
            <w:tcW w:w="552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62" w:firstLine="0"/>
            </w:pPr>
            <w:r>
              <w:t>Là những người lập hóa đơn bán hàng được yêu cầu từ khách hàng.</w:t>
            </w:r>
          </w:p>
        </w:tc>
      </w:tr>
    </w:tbl>
    <w:p w:rsidR="002A3D4D" w:rsidRDefault="0064284C" w:rsidP="0097693A">
      <w:pPr>
        <w:jc w:val="center"/>
      </w:pPr>
      <w:bookmarkStart w:id="104" w:name="_Toc26879054"/>
      <w:r>
        <w:t xml:space="preserve">Bảng 3.1: </w:t>
      </w:r>
      <w:r w:rsidR="00EA4880">
        <w:t>Danh sách</w:t>
      </w:r>
      <w:r>
        <w:t xml:space="preserve"> tác nhân (actor)</w:t>
      </w:r>
      <w:bookmarkEnd w:id="104"/>
    </w:p>
    <w:p w:rsidR="002A3D4D" w:rsidRDefault="0064284C">
      <w:pPr>
        <w:pStyle w:val="Heading3"/>
        <w:spacing w:after="162"/>
        <w:ind w:left="278" w:right="0"/>
      </w:pPr>
      <w:bookmarkStart w:id="105" w:name="_Toc26879055"/>
      <w:bookmarkStart w:id="106" w:name="_Toc27028903"/>
      <w:r>
        <w:lastRenderedPageBreak/>
        <w:t>3.2.2 Biểu đồ usecase tổng quát</w:t>
      </w:r>
      <w:bookmarkEnd w:id="105"/>
      <w:bookmarkEnd w:id="106"/>
      <w:r>
        <w:t xml:space="preserve"> </w:t>
      </w:r>
    </w:p>
    <w:p w:rsidR="002A3D4D" w:rsidRDefault="0064284C">
      <w:pPr>
        <w:rPr>
          <w:b/>
        </w:rPr>
      </w:pPr>
      <w:r>
        <w:rPr>
          <w:noProof/>
        </w:rPr>
        <w:drawing>
          <wp:inline distT="0" distB="0" distL="114300" distR="114300" wp14:anchorId="1FBAD011" wp14:editId="5CCCF26B">
            <wp:extent cx="5657850" cy="3526790"/>
            <wp:effectExtent l="0" t="0" r="0" b="0"/>
            <wp:docPr id="171170" name="image64.png"/>
            <wp:cNvGraphicFramePr/>
            <a:graphic xmlns:a="http://schemas.openxmlformats.org/drawingml/2006/main">
              <a:graphicData uri="http://schemas.openxmlformats.org/drawingml/2006/picture">
                <pic:pic xmlns:pic="http://schemas.openxmlformats.org/drawingml/2006/picture">
                  <pic:nvPicPr>
                    <pic:cNvPr id="171170" name="image64.png"/>
                    <pic:cNvPicPr preferRelativeResize="0"/>
                  </pic:nvPicPr>
                  <pic:blipFill>
                    <a:blip r:embed="rId28"/>
                    <a:srcRect l="13021" t="7715" r="25029" b="14144"/>
                    <a:stretch>
                      <a:fillRect/>
                    </a:stretch>
                  </pic:blipFill>
                  <pic:spPr>
                    <a:xfrm>
                      <a:off x="0" y="0"/>
                      <a:ext cx="5657850" cy="3526790"/>
                    </a:xfrm>
                    <a:prstGeom prst="rect">
                      <a:avLst/>
                    </a:prstGeom>
                  </pic:spPr>
                </pic:pic>
              </a:graphicData>
            </a:graphic>
          </wp:inline>
        </w:drawing>
      </w:r>
    </w:p>
    <w:p w:rsidR="0097693A" w:rsidRDefault="0097693A" w:rsidP="0097693A">
      <w:pPr>
        <w:jc w:val="center"/>
      </w:pPr>
      <w:r>
        <w:rPr>
          <w:b/>
        </w:rPr>
        <w:br/>
      </w:r>
      <w:bookmarkStart w:id="107" w:name="_Toc26879056"/>
      <w:r>
        <w:t>Hình 3.1: Sơ đồ usecase tồng quát</w:t>
      </w:r>
      <w:bookmarkEnd w:id="107"/>
    </w:p>
    <w:p w:rsidR="0097693A" w:rsidRDefault="0097693A" w:rsidP="0097693A">
      <w:pPr>
        <w:ind w:left="0" w:firstLine="0"/>
        <w:rPr>
          <w:b/>
        </w:rPr>
      </w:pPr>
    </w:p>
    <w:p w:rsidR="002A3D4D" w:rsidRDefault="0064284C">
      <w:pPr>
        <w:spacing w:after="154" w:line="375" w:lineRule="auto"/>
        <w:ind w:left="720" w:right="643" w:firstLine="540"/>
      </w:pPr>
      <w:r>
        <w:t xml:space="preserve">Biểu đồ usecase biểu diễn sơ đồ chức nặng của hệ thống. Từ tập yêu cầu của hệ thống, biểu đồ usecase chỉ ra hệ thống cần thực hiện những điều gì để đáp ứng nhu cầu của người sử dụng hệ thống. Người quản trị web (admin) thông qua đăng nhập để thực hiện tìm kiếm, quản lý, thống kê doanh thu và chi tiết khác trên website. </w:t>
      </w:r>
    </w:p>
    <w:p w:rsidR="002A3D4D" w:rsidRDefault="0064284C">
      <w:pPr>
        <w:spacing w:line="387" w:lineRule="auto"/>
        <w:ind w:left="720" w:right="643" w:firstLine="540"/>
      </w:pPr>
      <w:r>
        <w:t xml:space="preserve">Khách hàng khi truy cập vào website có thể thực hiện các chức năng: xem thông tin </w:t>
      </w:r>
      <w:r w:rsidR="00EA4880">
        <w:t>thức ăn</w:t>
      </w:r>
      <w:r>
        <w:t xml:space="preserve">, tìm kiếm </w:t>
      </w:r>
      <w:r w:rsidR="00EA4880">
        <w:t>thức ăn</w:t>
      </w:r>
      <w:r>
        <w:t xml:space="preserve">, đăng ký thành viên, gởi góp và thông qua đăng nhập thành viên để thanh toán, thay đổi thông tin cá nhân, xem thông tin đơn hàng. </w:t>
      </w:r>
    </w:p>
    <w:p w:rsidR="002A3D4D" w:rsidRDefault="0064284C">
      <w:pPr>
        <w:spacing w:after="232" w:line="259" w:lineRule="auto"/>
        <w:ind w:left="-170" w:right="0" w:firstLine="0"/>
        <w:jc w:val="right"/>
      </w:pPr>
      <w:r>
        <w:t xml:space="preserve"> </w:t>
      </w:r>
    </w:p>
    <w:p w:rsidR="002A3D4D" w:rsidRDefault="002A3D4D">
      <w:pPr>
        <w:sectPr w:rsidR="002A3D4D">
          <w:headerReference w:type="even" r:id="rId29"/>
          <w:headerReference w:type="default" r:id="rId30"/>
          <w:footerReference w:type="even" r:id="rId31"/>
          <w:footerReference w:type="default" r:id="rId32"/>
          <w:headerReference w:type="first" r:id="rId33"/>
          <w:footerReference w:type="first" r:id="rId34"/>
          <w:pgSz w:w="12240" w:h="15840"/>
          <w:pgMar w:top="915" w:right="483" w:bottom="1015" w:left="1419" w:header="720" w:footer="721" w:gutter="0"/>
          <w:pgNumType w:start="1"/>
          <w:cols w:space="720" w:equalWidth="0">
            <w:col w:w="9360"/>
          </w:cols>
        </w:sectPr>
      </w:pPr>
    </w:p>
    <w:p w:rsidR="002A3D4D" w:rsidRDefault="0064284C" w:rsidP="0097693A">
      <w:bookmarkStart w:id="108" w:name="_Toc26879057"/>
      <w:r>
        <w:lastRenderedPageBreak/>
        <w:t>3.2.2.1</w:t>
      </w:r>
      <w:r>
        <w:rPr>
          <w:b/>
        </w:rPr>
        <w:t xml:space="preserve"> </w:t>
      </w:r>
      <w:r>
        <w:t>Phân rã usecase qu n lý thức ăn</w:t>
      </w:r>
      <w:bookmarkEnd w:id="108"/>
    </w:p>
    <w:p w:rsidR="002A3D4D" w:rsidRDefault="0064284C">
      <w:pPr>
        <w:spacing w:after="239" w:line="259" w:lineRule="auto"/>
        <w:ind w:left="0" w:right="586" w:firstLine="0"/>
        <w:jc w:val="right"/>
      </w:pPr>
      <w:r>
        <w:rPr>
          <w:noProof/>
        </w:rPr>
        <w:drawing>
          <wp:inline distT="0" distB="0" distL="114300" distR="114300" wp14:anchorId="3D7CCF55" wp14:editId="782ACF42">
            <wp:extent cx="5251450" cy="3400425"/>
            <wp:effectExtent l="0" t="0" r="0" b="0"/>
            <wp:docPr id="171171" name="image39.png"/>
            <wp:cNvGraphicFramePr/>
            <a:graphic xmlns:a="http://schemas.openxmlformats.org/drawingml/2006/main">
              <a:graphicData uri="http://schemas.openxmlformats.org/drawingml/2006/picture">
                <pic:pic xmlns:pic="http://schemas.openxmlformats.org/drawingml/2006/picture">
                  <pic:nvPicPr>
                    <pic:cNvPr id="171171" name="image39.png"/>
                    <pic:cNvPicPr preferRelativeResize="0"/>
                  </pic:nvPicPr>
                  <pic:blipFill>
                    <a:blip r:embed="rId35"/>
                    <a:srcRect l="17362" t="14402" r="25175" b="12602"/>
                    <a:stretch>
                      <a:fillRect/>
                    </a:stretch>
                  </pic:blipFill>
                  <pic:spPr>
                    <a:xfrm>
                      <a:off x="0" y="0"/>
                      <a:ext cx="5251450" cy="3400425"/>
                    </a:xfrm>
                    <a:prstGeom prst="rect">
                      <a:avLst/>
                    </a:prstGeom>
                  </pic:spPr>
                </pic:pic>
              </a:graphicData>
            </a:graphic>
          </wp:inline>
        </w:drawing>
      </w:r>
      <w:r>
        <w:rPr>
          <w:b/>
        </w:rPr>
        <w:t xml:space="preserve"> </w:t>
      </w:r>
    </w:p>
    <w:p w:rsidR="002A3D4D" w:rsidRDefault="0064284C" w:rsidP="0097693A">
      <w:pPr>
        <w:jc w:val="center"/>
      </w:pPr>
      <w:bookmarkStart w:id="109" w:name="_Toc26879058"/>
      <w:r>
        <w:t>Hình 3.1: Sơ đồ phân rã usecase quản lý thức ăn</w:t>
      </w:r>
      <w:bookmarkEnd w:id="109"/>
    </w:p>
    <w:p w:rsidR="002A3D4D" w:rsidRDefault="0064284C">
      <w:pPr>
        <w:spacing w:after="168" w:line="361" w:lineRule="auto"/>
        <w:ind w:left="566" w:right="4" w:firstLine="566"/>
      </w:pPr>
      <w:r>
        <w:t xml:space="preserve">Trong chức năng quản lý </w:t>
      </w:r>
      <w:r w:rsidR="00EA4880">
        <w:t>thức ăn</w:t>
      </w:r>
      <w:r>
        <w:t xml:space="preserve"> gồm có các chức năng chính sau: xem thông tin và sửa thông tin </w:t>
      </w:r>
      <w:r w:rsidR="00EA4880">
        <w:t>thức ăn</w:t>
      </w:r>
      <w:r>
        <w:t xml:space="preserve">, thêm và xóa </w:t>
      </w:r>
      <w:r w:rsidR="00EA4880">
        <w:t>thức ăn</w:t>
      </w:r>
      <w:r>
        <w:t>.</w:t>
      </w:r>
      <w:r>
        <w:rPr>
          <w:b/>
        </w:rPr>
        <w:t xml:space="preserve"> </w:t>
      </w:r>
      <w:r>
        <w:rPr>
          <w:b/>
        </w:rPr>
        <w:tab/>
        <w:t xml:space="preserve"> </w:t>
      </w:r>
    </w:p>
    <w:p w:rsidR="002A3D4D" w:rsidRDefault="0064284C" w:rsidP="0097693A">
      <w:bookmarkStart w:id="110" w:name="_Toc26879059"/>
      <w:r>
        <w:t>3.2.2.2 Phân rã usecase Quản lý nhà cung cấp</w:t>
      </w:r>
      <w:bookmarkEnd w:id="110"/>
      <w:r>
        <w:t xml:space="preserve"> </w:t>
      </w:r>
    </w:p>
    <w:p w:rsidR="002A3D4D" w:rsidRDefault="0064284C">
      <w:pPr>
        <w:spacing w:after="235" w:line="259" w:lineRule="auto"/>
        <w:ind w:left="0" w:right="53" w:firstLine="0"/>
        <w:jc w:val="right"/>
      </w:pPr>
      <w:r>
        <w:rPr>
          <w:noProof/>
        </w:rPr>
        <w:drawing>
          <wp:inline distT="0" distB="0" distL="114300" distR="114300" wp14:anchorId="1D5E1FF3" wp14:editId="3EFC6241">
            <wp:extent cx="5227955" cy="3206115"/>
            <wp:effectExtent l="0" t="0" r="0" b="0"/>
            <wp:docPr id="171172" name="image36.png"/>
            <wp:cNvGraphicFramePr/>
            <a:graphic xmlns:a="http://schemas.openxmlformats.org/drawingml/2006/main">
              <a:graphicData uri="http://schemas.openxmlformats.org/drawingml/2006/picture">
                <pic:pic xmlns:pic="http://schemas.openxmlformats.org/drawingml/2006/picture">
                  <pic:nvPicPr>
                    <pic:cNvPr id="171172" name="image36.png"/>
                    <pic:cNvPicPr preferRelativeResize="0"/>
                  </pic:nvPicPr>
                  <pic:blipFill>
                    <a:blip r:embed="rId36"/>
                    <a:srcRect l="17073" t="11573" r="23294" b="25718"/>
                    <a:stretch>
                      <a:fillRect/>
                    </a:stretch>
                  </pic:blipFill>
                  <pic:spPr>
                    <a:xfrm>
                      <a:off x="0" y="0"/>
                      <a:ext cx="5227955" cy="3206115"/>
                    </a:xfrm>
                    <a:prstGeom prst="rect">
                      <a:avLst/>
                    </a:prstGeom>
                  </pic:spPr>
                </pic:pic>
              </a:graphicData>
            </a:graphic>
          </wp:inline>
        </w:drawing>
      </w:r>
      <w:r>
        <w:rPr>
          <w:b/>
        </w:rPr>
        <w:t xml:space="preserve"> </w:t>
      </w:r>
    </w:p>
    <w:p w:rsidR="002A3D4D" w:rsidRDefault="0064284C" w:rsidP="0097693A">
      <w:pPr>
        <w:ind w:left="0" w:firstLine="0"/>
      </w:pPr>
      <w:bookmarkStart w:id="111" w:name="_Toc26879060"/>
      <w:r>
        <w:lastRenderedPageBreak/>
        <w:t>Hình 3.2: Sơ đồ phân rã usecase quản lý nhà cung cấp</w:t>
      </w:r>
      <w:bookmarkEnd w:id="111"/>
    </w:p>
    <w:p w:rsidR="002A3D4D" w:rsidRDefault="0064284C">
      <w:pPr>
        <w:spacing w:after="164" w:line="363" w:lineRule="auto"/>
        <w:ind w:left="566" w:right="0" w:firstLine="566"/>
      </w:pPr>
      <w:r>
        <w:t xml:space="preserve">Trong chức năng quản lý </w:t>
      </w:r>
      <w:r w:rsidR="00C15F6A">
        <w:t>nhà cung cấp</w:t>
      </w:r>
      <w:r>
        <w:t xml:space="preserve"> gồm có các chức năng chính sau: xem và sửa thông tin nhà nhà cung cấp, thêm và xóa nhà cung cấp.</w:t>
      </w:r>
      <w:r>
        <w:rPr>
          <w:b/>
        </w:rPr>
        <w:t xml:space="preserve"> </w:t>
      </w:r>
    </w:p>
    <w:p w:rsidR="002A3D4D" w:rsidRDefault="0064284C">
      <w:pPr>
        <w:spacing w:after="0" w:line="259" w:lineRule="auto"/>
        <w:ind w:left="0" w:right="0" w:firstLine="0"/>
        <w:jc w:val="left"/>
      </w:pPr>
      <w:r>
        <w:rPr>
          <w:b/>
        </w:rPr>
        <w:tab/>
        <w:t xml:space="preserve">  </w:t>
      </w:r>
    </w:p>
    <w:p w:rsidR="002A3D4D" w:rsidRDefault="0064284C" w:rsidP="0097693A">
      <w:bookmarkStart w:id="112" w:name="_Toc26879061"/>
      <w:r>
        <w:t>3.2.2.3 Phân rã usecase quản lý nhân viên</w:t>
      </w:r>
      <w:bookmarkEnd w:id="112"/>
      <w:r>
        <w:t xml:space="preserve"> </w:t>
      </w:r>
    </w:p>
    <w:p w:rsidR="002A3D4D" w:rsidRDefault="0064284C">
      <w:pPr>
        <w:spacing w:after="231" w:line="259" w:lineRule="auto"/>
        <w:ind w:left="0" w:right="53" w:firstLine="0"/>
        <w:jc w:val="right"/>
      </w:pPr>
      <w:r>
        <w:rPr>
          <w:noProof/>
        </w:rPr>
        <w:drawing>
          <wp:inline distT="0" distB="0" distL="114300" distR="114300" wp14:anchorId="73521B32" wp14:editId="2FEA4739">
            <wp:extent cx="5943600" cy="3488055"/>
            <wp:effectExtent l="0" t="0" r="0" b="0"/>
            <wp:docPr id="171173" name="image33.png"/>
            <wp:cNvGraphicFramePr/>
            <a:graphic xmlns:a="http://schemas.openxmlformats.org/drawingml/2006/main">
              <a:graphicData uri="http://schemas.openxmlformats.org/drawingml/2006/picture">
                <pic:pic xmlns:pic="http://schemas.openxmlformats.org/drawingml/2006/picture">
                  <pic:nvPicPr>
                    <pic:cNvPr id="171173" name="image33.png"/>
                    <pic:cNvPicPr preferRelativeResize="0"/>
                  </pic:nvPicPr>
                  <pic:blipFill>
                    <a:blip r:embed="rId37"/>
                    <a:srcRect l="15047" t="14915" r="24884" b="13631"/>
                    <a:stretch>
                      <a:fillRect/>
                    </a:stretch>
                  </pic:blipFill>
                  <pic:spPr>
                    <a:xfrm>
                      <a:off x="0" y="0"/>
                      <a:ext cx="5943600" cy="3488055"/>
                    </a:xfrm>
                    <a:prstGeom prst="rect">
                      <a:avLst/>
                    </a:prstGeom>
                  </pic:spPr>
                </pic:pic>
              </a:graphicData>
            </a:graphic>
          </wp:inline>
        </w:drawing>
      </w:r>
      <w:r>
        <w:rPr>
          <w:b/>
        </w:rPr>
        <w:t xml:space="preserve"> </w:t>
      </w:r>
    </w:p>
    <w:p w:rsidR="002A3D4D" w:rsidRDefault="0064284C" w:rsidP="0097693A">
      <w:pPr>
        <w:jc w:val="center"/>
      </w:pPr>
      <w:bookmarkStart w:id="113" w:name="_Toc26879062"/>
      <w:r>
        <w:t>Hình 3.3: Sơ đồ phân rã usecase quản lý nhân viên</w:t>
      </w:r>
      <w:bookmarkEnd w:id="113"/>
    </w:p>
    <w:p w:rsidR="002A3D4D" w:rsidRDefault="0064284C">
      <w:pPr>
        <w:spacing w:after="167" w:line="359" w:lineRule="auto"/>
        <w:ind w:left="566" w:right="0" w:firstLine="566"/>
      </w:pPr>
      <w:r>
        <w:t>Trong chức năng quản lý nhân viên gồm có các chức năng chính sau: xem và sửa thông tin nhân viên, thêm và xóa nhân viên.</w:t>
      </w:r>
      <w:r>
        <w:rPr>
          <w:b/>
        </w:rPr>
        <w:t xml:space="preserve"> </w:t>
      </w:r>
    </w:p>
    <w:p w:rsidR="002A3D4D" w:rsidRDefault="0064284C">
      <w:pPr>
        <w:spacing w:after="283" w:line="259" w:lineRule="auto"/>
        <w:ind w:left="566" w:right="0" w:firstLine="0"/>
        <w:jc w:val="left"/>
      </w:pPr>
      <w:r>
        <w:rPr>
          <w:b/>
        </w:rP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64284C" w:rsidP="0097693A">
      <w:r>
        <w:rPr>
          <w:rFonts w:ascii="Calibri" w:eastAsia="Calibri" w:hAnsi="Calibri" w:cs="Calibri"/>
          <w:b/>
          <w:sz w:val="22"/>
          <w:szCs w:val="22"/>
        </w:rPr>
        <w:tab/>
      </w:r>
      <w:bookmarkStart w:id="114" w:name="_Toc26879063"/>
      <w:r>
        <w:t>3.2.2.4 Phân rã usecase quản lý đơn hàng và chi tiết đơn hàng</w:t>
      </w:r>
      <w:bookmarkEnd w:id="114"/>
      <w:r>
        <w:t xml:space="preserve"> </w:t>
      </w:r>
    </w:p>
    <w:p w:rsidR="002A3D4D" w:rsidRDefault="0064284C">
      <w:pPr>
        <w:spacing w:after="238" w:line="259" w:lineRule="auto"/>
        <w:ind w:left="0" w:right="211" w:firstLine="0"/>
        <w:jc w:val="right"/>
      </w:pPr>
      <w:r>
        <w:rPr>
          <w:noProof/>
        </w:rPr>
        <w:lastRenderedPageBreak/>
        <w:drawing>
          <wp:inline distT="0" distB="0" distL="114300" distR="114300" wp14:anchorId="49BB2B80" wp14:editId="2C80A684">
            <wp:extent cx="4893310" cy="3129280"/>
            <wp:effectExtent l="0" t="0" r="0" b="0"/>
            <wp:docPr id="171174" name="image35.png"/>
            <wp:cNvGraphicFramePr/>
            <a:graphic xmlns:a="http://schemas.openxmlformats.org/drawingml/2006/main">
              <a:graphicData uri="http://schemas.openxmlformats.org/drawingml/2006/picture">
                <pic:pic xmlns:pic="http://schemas.openxmlformats.org/drawingml/2006/picture">
                  <pic:nvPicPr>
                    <pic:cNvPr id="171174" name="image35.png"/>
                    <pic:cNvPicPr preferRelativeResize="0"/>
                  </pic:nvPicPr>
                  <pic:blipFill>
                    <a:blip r:embed="rId38"/>
                    <a:srcRect l="14179" t="14145" r="22135" b="16458"/>
                    <a:stretch>
                      <a:fillRect/>
                    </a:stretch>
                  </pic:blipFill>
                  <pic:spPr>
                    <a:xfrm>
                      <a:off x="0" y="0"/>
                      <a:ext cx="4893310" cy="3129280"/>
                    </a:xfrm>
                    <a:prstGeom prst="rect">
                      <a:avLst/>
                    </a:prstGeom>
                  </pic:spPr>
                </pic:pic>
              </a:graphicData>
            </a:graphic>
          </wp:inline>
        </w:drawing>
      </w:r>
      <w:r>
        <w:rPr>
          <w:b/>
        </w:rPr>
        <w:t xml:space="preserve"> </w:t>
      </w:r>
    </w:p>
    <w:p w:rsidR="002A3D4D" w:rsidRDefault="0064284C" w:rsidP="0097693A">
      <w:bookmarkStart w:id="115" w:name="_Toc26879064"/>
      <w:r>
        <w:t>Hình 3.4: Sơ đồ phân rã usecase quản lý đơn hàng và chi tiết đơn hàng</w:t>
      </w:r>
      <w:bookmarkEnd w:id="115"/>
    </w:p>
    <w:p w:rsidR="002A3D4D" w:rsidRDefault="0064284C">
      <w:pPr>
        <w:spacing w:after="123" w:line="397" w:lineRule="auto"/>
        <w:ind w:left="566" w:right="0" w:firstLine="566"/>
      </w:pPr>
      <w:r>
        <w:t>Trong chức năng quản lý đơn hàng gồm có các chức năng chính sau: cập nhật đơn hàng, xem đơn hàng, kiểm tra đơn hàng và hủy đơn hàng.</w:t>
      </w:r>
      <w:r>
        <w:rPr>
          <w:b/>
        </w:rPr>
        <w:t xml:space="preserve"> </w:t>
      </w:r>
    </w:p>
    <w:p w:rsidR="002A3D4D" w:rsidRDefault="0064284C">
      <w:pPr>
        <w:spacing w:after="0" w:line="259" w:lineRule="auto"/>
        <w:ind w:left="0" w:right="0" w:firstLine="0"/>
        <w:jc w:val="left"/>
      </w:pPr>
      <w:r>
        <w:rPr>
          <w:b/>
        </w:rPr>
        <w:t xml:space="preserve"> </w:t>
      </w:r>
    </w:p>
    <w:p w:rsidR="002A3D4D" w:rsidRDefault="0064284C" w:rsidP="005F637C">
      <w:bookmarkStart w:id="116" w:name="_Toc26879065"/>
      <w:r>
        <w:t>3.2.2.5 Phân rã usecase thống kê báo cáo</w:t>
      </w:r>
      <w:bookmarkEnd w:id="116"/>
      <w:r>
        <w:t xml:space="preserve"> </w:t>
      </w:r>
    </w:p>
    <w:p w:rsidR="002A3D4D" w:rsidRDefault="0064284C">
      <w:pPr>
        <w:spacing w:after="231" w:line="259" w:lineRule="auto"/>
        <w:ind w:left="0" w:right="166" w:firstLine="0"/>
        <w:jc w:val="right"/>
      </w:pPr>
      <w:r>
        <w:rPr>
          <w:noProof/>
        </w:rPr>
        <w:drawing>
          <wp:inline distT="0" distB="0" distL="0" distR="0" wp14:anchorId="5E80E7B3" wp14:editId="12459E63">
            <wp:extent cx="5810250" cy="2924175"/>
            <wp:effectExtent l="0" t="0" r="0" b="0"/>
            <wp:docPr id="171175" name="image67.png"/>
            <wp:cNvGraphicFramePr/>
            <a:graphic xmlns:a="http://schemas.openxmlformats.org/drawingml/2006/main">
              <a:graphicData uri="http://schemas.openxmlformats.org/drawingml/2006/picture">
                <pic:pic xmlns:pic="http://schemas.openxmlformats.org/drawingml/2006/picture">
                  <pic:nvPicPr>
                    <pic:cNvPr id="171175" name="image67.png"/>
                    <pic:cNvPicPr preferRelativeResize="0"/>
                  </pic:nvPicPr>
                  <pic:blipFill>
                    <a:blip r:embed="rId39"/>
                    <a:srcRect l="15630" t="14857" r="24946" b="20487"/>
                    <a:stretch>
                      <a:fillRect/>
                    </a:stretch>
                  </pic:blipFill>
                  <pic:spPr>
                    <a:xfrm>
                      <a:off x="0" y="0"/>
                      <a:ext cx="5810250" cy="2924175"/>
                    </a:xfrm>
                    <a:prstGeom prst="rect">
                      <a:avLst/>
                    </a:prstGeom>
                  </pic:spPr>
                </pic:pic>
              </a:graphicData>
            </a:graphic>
          </wp:inline>
        </w:drawing>
      </w:r>
      <w:r>
        <w:rPr>
          <w:b/>
        </w:rPr>
        <w:t xml:space="preserve"> </w:t>
      </w:r>
    </w:p>
    <w:p w:rsidR="002A3D4D" w:rsidRDefault="0064284C" w:rsidP="005F637C">
      <w:pPr>
        <w:jc w:val="center"/>
      </w:pPr>
      <w:bookmarkStart w:id="117" w:name="_Toc26879066"/>
      <w:r>
        <w:t>Hình 3.5: Sơ đồ phân rã usecase thống kê báo cáo</w:t>
      </w:r>
      <w:bookmarkEnd w:id="117"/>
    </w:p>
    <w:p w:rsidR="002A3D4D" w:rsidRDefault="0064284C">
      <w:pPr>
        <w:spacing w:line="362" w:lineRule="auto"/>
        <w:ind w:left="566" w:right="0" w:firstLine="566"/>
      </w:pPr>
      <w:r>
        <w:lastRenderedPageBreak/>
        <w:t>Trong chức năng thống kê báo cáo gồm có các chức năng chính sau: thống kê doanh thu theo tháng, thống kê doanh thu theo khoản thời gian, thống kê hàng bán chạy và hàng tồn kho.</w:t>
      </w:r>
      <w:r>
        <w:rPr>
          <w:b/>
        </w:rPr>
        <w:t xml:space="preserve"> </w:t>
      </w:r>
    </w:p>
    <w:p w:rsidR="002A3D4D" w:rsidRDefault="002A3D4D">
      <w:pPr>
        <w:sectPr w:rsidR="002A3D4D">
          <w:headerReference w:type="even" r:id="rId40"/>
          <w:headerReference w:type="default" r:id="rId41"/>
          <w:footerReference w:type="even" r:id="rId42"/>
          <w:footerReference w:type="default" r:id="rId43"/>
          <w:headerReference w:type="first" r:id="rId44"/>
          <w:footerReference w:type="first" r:id="rId45"/>
          <w:pgSz w:w="12240" w:h="15840"/>
          <w:pgMar w:top="1144" w:right="1128" w:bottom="1274" w:left="1419" w:header="1144" w:footer="721" w:gutter="0"/>
          <w:cols w:space="720" w:equalWidth="0">
            <w:col w:w="9360"/>
          </w:cols>
          <w:titlePg/>
        </w:sectPr>
      </w:pPr>
    </w:p>
    <w:p w:rsidR="002A3D4D" w:rsidRDefault="0064284C">
      <w:pPr>
        <w:spacing w:after="0" w:line="259" w:lineRule="auto"/>
        <w:ind w:left="0" w:right="0" w:firstLine="0"/>
      </w:pPr>
      <w:r>
        <w:rPr>
          <w:b/>
        </w:rPr>
        <w:lastRenderedPageBreak/>
        <w:t xml:space="preserve"> </w:t>
      </w:r>
      <w:r>
        <w:rPr>
          <w:b/>
        </w:rPr>
        <w:tab/>
        <w:t xml:space="preserve"> </w:t>
      </w:r>
    </w:p>
    <w:p w:rsidR="002A3D4D" w:rsidRDefault="0064284C" w:rsidP="005F637C">
      <w:bookmarkStart w:id="118" w:name="_Toc26879067"/>
      <w:r>
        <w:t>3.2.2.6 Phân rã usecase quản lý giỏ hàng</w:t>
      </w:r>
      <w:bookmarkEnd w:id="118"/>
      <w:r>
        <w:t xml:space="preserve"> </w:t>
      </w:r>
    </w:p>
    <w:p w:rsidR="002A3D4D" w:rsidRDefault="0064284C">
      <w:pPr>
        <w:spacing w:after="232" w:line="259" w:lineRule="auto"/>
        <w:ind w:left="0" w:right="886" w:firstLine="0"/>
        <w:jc w:val="right"/>
      </w:pPr>
      <w:r>
        <w:rPr>
          <w:noProof/>
        </w:rPr>
        <w:drawing>
          <wp:inline distT="0" distB="0" distL="114300" distR="114300" wp14:anchorId="13DA0612" wp14:editId="2E27ACAB">
            <wp:extent cx="4885055" cy="3381375"/>
            <wp:effectExtent l="0" t="0" r="0" b="0"/>
            <wp:docPr id="171176" name="image41.png"/>
            <wp:cNvGraphicFramePr/>
            <a:graphic xmlns:a="http://schemas.openxmlformats.org/drawingml/2006/main">
              <a:graphicData uri="http://schemas.openxmlformats.org/drawingml/2006/picture">
                <pic:pic xmlns:pic="http://schemas.openxmlformats.org/drawingml/2006/picture">
                  <pic:nvPicPr>
                    <pic:cNvPr id="171176" name="image41.png"/>
                    <pic:cNvPicPr preferRelativeResize="0"/>
                  </pic:nvPicPr>
                  <pic:blipFill>
                    <a:blip r:embed="rId46"/>
                    <a:srcRect l="13600" t="11059" r="25175" b="16716"/>
                    <a:stretch>
                      <a:fillRect/>
                    </a:stretch>
                  </pic:blipFill>
                  <pic:spPr>
                    <a:xfrm>
                      <a:off x="0" y="0"/>
                      <a:ext cx="4885055" cy="3381375"/>
                    </a:xfrm>
                    <a:prstGeom prst="rect">
                      <a:avLst/>
                    </a:prstGeom>
                  </pic:spPr>
                </pic:pic>
              </a:graphicData>
            </a:graphic>
          </wp:inline>
        </w:drawing>
      </w:r>
      <w:r>
        <w:rPr>
          <w:b/>
        </w:rPr>
        <w:t xml:space="preserve"> </w:t>
      </w:r>
    </w:p>
    <w:p w:rsidR="002A3D4D" w:rsidRDefault="0064284C" w:rsidP="005F637C">
      <w:pPr>
        <w:jc w:val="center"/>
      </w:pPr>
      <w:bookmarkStart w:id="119" w:name="_Toc26879068"/>
      <w:r>
        <w:t>Hình 3.6: Sơ đồ phân rã usecase quản lý giỏ hàng</w:t>
      </w:r>
      <w:bookmarkEnd w:id="119"/>
    </w:p>
    <w:p w:rsidR="002A3D4D" w:rsidRDefault="0064284C">
      <w:pPr>
        <w:spacing w:after="144" w:line="378" w:lineRule="auto"/>
        <w:ind w:left="566" w:right="351" w:firstLine="566"/>
      </w:pPr>
      <w:r>
        <w:t xml:space="preserve">Trong chức năng quản lý giỏ hàng gồm có các chức năng chính sau: đặt hàng, xem giỏ hàng, thêm </w:t>
      </w:r>
      <w:r w:rsidR="00EA4880">
        <w:t>thức ăn</w:t>
      </w:r>
      <w:r>
        <w:t xml:space="preserve"> vào giỏ hàng, thay đổi số lượng </w:t>
      </w:r>
      <w:r w:rsidR="00EA4880">
        <w:t>thức ăn</w:t>
      </w:r>
      <w:r>
        <w:t xml:space="preserve"> cần mua và hủy bỏ </w:t>
      </w:r>
      <w:r w:rsidR="00EA4880">
        <w:t>thức ăn</w:t>
      </w:r>
      <w:r>
        <w:t xml:space="preserve"> đã thêm vào giỏ hàng.</w:t>
      </w:r>
      <w:r>
        <w:rPr>
          <w:b/>
        </w:rPr>
        <w:t xml:space="preserve"> </w:t>
      </w:r>
    </w:p>
    <w:p w:rsidR="002A3D4D" w:rsidRDefault="0064284C" w:rsidP="005F637C">
      <w:bookmarkStart w:id="120" w:name="_Toc26879069"/>
      <w:r>
        <w:t>3.2.2.7 Phân rã usecase Xem thông tin cá nhân</w:t>
      </w:r>
      <w:bookmarkEnd w:id="120"/>
      <w:r>
        <w:t xml:space="preserve"> </w:t>
      </w:r>
    </w:p>
    <w:p w:rsidR="002A3D4D" w:rsidRDefault="0064284C">
      <w:pPr>
        <w:spacing w:after="227" w:line="259" w:lineRule="auto"/>
        <w:ind w:left="0" w:right="782" w:firstLine="0"/>
        <w:jc w:val="right"/>
      </w:pPr>
      <w:r>
        <w:rPr>
          <w:noProof/>
        </w:rPr>
        <w:lastRenderedPageBreak/>
        <w:drawing>
          <wp:inline distT="0" distB="0" distL="114300" distR="114300" wp14:anchorId="4317E494" wp14:editId="06A8CE0C">
            <wp:extent cx="5790565" cy="3183890"/>
            <wp:effectExtent l="0" t="0" r="0" b="0"/>
            <wp:docPr id="171177" name="image43.png"/>
            <wp:cNvGraphicFramePr/>
            <a:graphic xmlns:a="http://schemas.openxmlformats.org/drawingml/2006/main">
              <a:graphicData uri="http://schemas.openxmlformats.org/drawingml/2006/picture">
                <pic:pic xmlns:pic="http://schemas.openxmlformats.org/drawingml/2006/picture">
                  <pic:nvPicPr>
                    <pic:cNvPr id="171177" name="image43.png"/>
                    <pic:cNvPicPr preferRelativeResize="0"/>
                  </pic:nvPicPr>
                  <pic:blipFill>
                    <a:blip r:embed="rId47"/>
                    <a:srcRect l="15336" t="12087" r="27634" b="17745"/>
                    <a:stretch>
                      <a:fillRect/>
                    </a:stretch>
                  </pic:blipFill>
                  <pic:spPr>
                    <a:xfrm>
                      <a:off x="0" y="0"/>
                      <a:ext cx="5790565" cy="3183890"/>
                    </a:xfrm>
                    <a:prstGeom prst="rect">
                      <a:avLst/>
                    </a:prstGeom>
                  </pic:spPr>
                </pic:pic>
              </a:graphicData>
            </a:graphic>
          </wp:inline>
        </w:drawing>
      </w:r>
      <w:r>
        <w:rPr>
          <w:b/>
        </w:rPr>
        <w:t xml:space="preserve"> </w:t>
      </w:r>
    </w:p>
    <w:p w:rsidR="002A3D4D" w:rsidRDefault="0064284C" w:rsidP="005F637C">
      <w:pPr>
        <w:jc w:val="center"/>
      </w:pPr>
      <w:bookmarkStart w:id="121" w:name="_Toc26879070"/>
      <w:r>
        <w:t>Hình 3.7: Sơ đồ phân rã usecase xem thông tin cá nhân</w:t>
      </w:r>
      <w:bookmarkEnd w:id="121"/>
    </w:p>
    <w:p w:rsidR="002A3D4D" w:rsidRDefault="0064284C">
      <w:pPr>
        <w:spacing w:line="381" w:lineRule="auto"/>
        <w:ind w:left="566" w:right="350" w:firstLine="566"/>
      </w:pPr>
      <w:r>
        <w:t xml:space="preserve">Trong chức năng xem thông tin cá nhân gồm có các chức năng chính sau: xem thông tin và sửa thông tin tài khoản, xóa tài khoản, lấy lại mật khẩu, thay đổi mật khẩu và đăng xuất. </w:t>
      </w:r>
    </w:p>
    <w:p w:rsidR="002A3D4D" w:rsidRPr="005F637C" w:rsidRDefault="0064284C" w:rsidP="005F637C">
      <w:pPr>
        <w:pStyle w:val="Heading2"/>
        <w:rPr>
          <w:b/>
        </w:rPr>
      </w:pPr>
      <w:bookmarkStart w:id="122" w:name="_Toc26879071"/>
      <w:bookmarkStart w:id="123" w:name="_Toc27028904"/>
      <w:r w:rsidRPr="005F637C">
        <w:rPr>
          <w:b/>
        </w:rPr>
        <w:t>3.3 Đặc tả usecase</w:t>
      </w:r>
      <w:bookmarkEnd w:id="122"/>
      <w:bookmarkEnd w:id="123"/>
      <w:r w:rsidRPr="005F637C">
        <w:rPr>
          <w:b/>
        </w:rPr>
        <w:t xml:space="preserve"> </w:t>
      </w:r>
    </w:p>
    <w:p w:rsidR="002A3D4D" w:rsidRDefault="0064284C" w:rsidP="005F637C">
      <w:pPr>
        <w:pStyle w:val="Heading3"/>
      </w:pPr>
      <w:bookmarkStart w:id="124" w:name="_Toc26879072"/>
      <w:bookmarkStart w:id="125" w:name="_Toc27028905"/>
      <w:r>
        <w:t>3.3.1 Đặc tả usecase Đăng ký thành viên</w:t>
      </w:r>
      <w:bookmarkEnd w:id="124"/>
      <w:bookmarkEnd w:id="125"/>
      <w:r>
        <w:t xml:space="preserve"> </w:t>
      </w:r>
    </w:p>
    <w:tbl>
      <w:tblPr>
        <w:tblStyle w:val="Style24"/>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Đăng ký thành viên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 xml:space="preserve">Khách </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mô tả khách hàng dùng chức năng đăng ký của</w:t>
            </w:r>
          </w:p>
          <w:p w:rsidR="002A3D4D" w:rsidRDefault="0064284C">
            <w:pPr>
              <w:rPr>
                <w:sz w:val="20"/>
                <w:szCs w:val="20"/>
              </w:rPr>
            </w:pPr>
            <w:r>
              <w:rPr>
                <w:sz w:val="24"/>
                <w:szCs w:val="24"/>
              </w:rPr>
              <w:t>website để trở thành thành viên</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Người dùng truy cập vào trang web</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15"/>
              </w:numPr>
              <w:spacing w:after="160" w:line="259" w:lineRule="auto"/>
              <w:ind w:right="0"/>
              <w:rPr>
                <w:sz w:val="20"/>
                <w:szCs w:val="20"/>
              </w:rPr>
            </w:pPr>
            <w:r>
              <w:rPr>
                <w:sz w:val="20"/>
                <w:szCs w:val="20"/>
              </w:rPr>
              <w:t>Hệ thống yêu cầu người dùng điền thông tin cá</w:t>
            </w:r>
          </w:p>
          <w:p w:rsidR="002A3D4D" w:rsidRDefault="0064284C">
            <w:pPr>
              <w:rPr>
                <w:sz w:val="20"/>
                <w:szCs w:val="20"/>
              </w:rPr>
            </w:pPr>
            <w:r>
              <w:rPr>
                <w:sz w:val="20"/>
                <w:szCs w:val="20"/>
              </w:rPr>
              <w:t>nhân và mã xác nhận.</w:t>
            </w:r>
          </w:p>
          <w:p w:rsidR="002A3D4D" w:rsidRDefault="0064284C">
            <w:pPr>
              <w:numPr>
                <w:ilvl w:val="0"/>
                <w:numId w:val="15"/>
              </w:numPr>
              <w:spacing w:after="160" w:line="259" w:lineRule="auto"/>
              <w:ind w:right="0"/>
              <w:rPr>
                <w:sz w:val="20"/>
                <w:szCs w:val="20"/>
              </w:rPr>
            </w:pPr>
            <w:r>
              <w:rPr>
                <w:sz w:val="20"/>
                <w:szCs w:val="20"/>
              </w:rPr>
              <w:t>Hệ thống sẽ kiểm tra tên đăng nhập và email mà</w:t>
            </w:r>
          </w:p>
          <w:p w:rsidR="002A3D4D" w:rsidRDefault="0064284C">
            <w:pPr>
              <w:rPr>
                <w:sz w:val="20"/>
                <w:szCs w:val="20"/>
              </w:rPr>
            </w:pPr>
            <w:r>
              <w:rPr>
                <w:sz w:val="20"/>
                <w:szCs w:val="20"/>
              </w:rPr>
              <w:t>người dùng vừa nhập đã tồn tại chưa, nếu chưa đăng</w:t>
            </w:r>
          </w:p>
          <w:p w:rsidR="002A3D4D" w:rsidRDefault="0064284C">
            <w:pPr>
              <w:rPr>
                <w:sz w:val="20"/>
                <w:szCs w:val="20"/>
              </w:rPr>
            </w:pPr>
            <w:r>
              <w:rPr>
                <w:sz w:val="20"/>
                <w:szCs w:val="20"/>
              </w:rPr>
              <w:t>ký thành công, ngược lại hiển thị thông báo.</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 xml:space="preserve">Dòng sự </w:t>
            </w:r>
            <w:r>
              <w:rPr>
                <w:sz w:val="24"/>
                <w:szCs w:val="24"/>
              </w:rPr>
              <w:lastRenderedPageBreak/>
              <w:t>kiện khác</w:t>
            </w:r>
          </w:p>
        </w:tc>
        <w:tc>
          <w:tcPr>
            <w:tcW w:w="4660" w:type="dxa"/>
          </w:tcPr>
          <w:p w:rsidR="002A3D4D" w:rsidRDefault="0064284C">
            <w:pPr>
              <w:jc w:val="left"/>
              <w:rPr>
                <w:sz w:val="20"/>
                <w:szCs w:val="20"/>
              </w:rPr>
            </w:pPr>
            <w:r>
              <w:rPr>
                <w:sz w:val="20"/>
                <w:szCs w:val="20"/>
              </w:rPr>
              <w:lastRenderedPageBreak/>
              <w:t>+ Nếu trong dòng sự kiện chính người dùng nhập sai</w:t>
            </w:r>
          </w:p>
          <w:p w:rsidR="002A3D4D" w:rsidRDefault="0064284C">
            <w:pPr>
              <w:jc w:val="left"/>
              <w:rPr>
                <w:sz w:val="20"/>
                <w:szCs w:val="20"/>
              </w:rPr>
            </w:pPr>
            <w:r>
              <w:rPr>
                <w:sz w:val="20"/>
                <w:szCs w:val="20"/>
              </w:rPr>
              <w:lastRenderedPageBreak/>
              <w:t>mật khẩu và xác nhận mật khẩu, nhập thông tin</w:t>
            </w:r>
          </w:p>
          <w:p w:rsidR="002A3D4D" w:rsidRDefault="0064284C">
            <w:pPr>
              <w:jc w:val="left"/>
              <w:rPr>
                <w:sz w:val="20"/>
                <w:szCs w:val="20"/>
              </w:rPr>
            </w:pPr>
            <w:r>
              <w:rPr>
                <w:sz w:val="20"/>
                <w:szCs w:val="20"/>
              </w:rPr>
              <w:t>không hợp lệ hay sai mã kiểm tra thì hệ thống sẽ</w:t>
            </w:r>
          </w:p>
          <w:p w:rsidR="002A3D4D" w:rsidRDefault="0064284C">
            <w:pPr>
              <w:jc w:val="left"/>
              <w:rPr>
                <w:sz w:val="20"/>
                <w:szCs w:val="20"/>
              </w:rPr>
            </w:pPr>
            <w:r>
              <w:rPr>
                <w:sz w:val="20"/>
                <w:szCs w:val="20"/>
              </w:rPr>
              <w:t>thông báo lỗi, người dùng phải thực hiện lại hoặc</w:t>
            </w:r>
          </w:p>
          <w:p w:rsidR="002A3D4D" w:rsidRDefault="0064284C">
            <w:pPr>
              <w:jc w:val="left"/>
              <w:rPr>
                <w:sz w:val="20"/>
                <w:szCs w:val="20"/>
              </w:rPr>
            </w:pPr>
            <w:r>
              <w:rPr>
                <w:sz w:val="20"/>
                <w:szCs w:val="20"/>
              </w:rPr>
              <w:t>hủy bỏ.</w:t>
            </w:r>
          </w:p>
          <w:p w:rsidR="002A3D4D" w:rsidRDefault="0064284C">
            <w:pPr>
              <w:jc w:val="left"/>
              <w:rPr>
                <w:sz w:val="20"/>
                <w:szCs w:val="20"/>
              </w:rPr>
            </w:pPr>
            <w:r>
              <w:rPr>
                <w:sz w:val="20"/>
                <w:szCs w:val="20"/>
              </w:rPr>
              <w:t>+ Việc đăng ký lúc này sẽ kết thúc.</w:t>
            </w:r>
          </w:p>
        </w:tc>
      </w:tr>
      <w:tr w:rsidR="002A3D4D">
        <w:tc>
          <w:tcPr>
            <w:tcW w:w="2259" w:type="dxa"/>
            <w:vAlign w:val="center"/>
          </w:tcPr>
          <w:p w:rsidR="002A3D4D" w:rsidRDefault="0064284C">
            <w:pPr>
              <w:jc w:val="left"/>
              <w:rPr>
                <w:sz w:val="20"/>
                <w:szCs w:val="20"/>
              </w:rPr>
            </w:pPr>
            <w:r>
              <w:rPr>
                <w:b/>
                <w:sz w:val="24"/>
                <w:szCs w:val="24"/>
              </w:rPr>
              <w:lastRenderedPageBreak/>
              <w:t>Trạng thái hệ thống khi bắt đầu usecase</w:t>
            </w:r>
          </w:p>
        </w:tc>
        <w:tc>
          <w:tcPr>
            <w:tcW w:w="6430" w:type="dxa"/>
            <w:gridSpan w:val="2"/>
          </w:tcPr>
          <w:p w:rsidR="002A3D4D" w:rsidRDefault="0064284C">
            <w:pPr>
              <w:rPr>
                <w:sz w:val="20"/>
                <w:szCs w:val="20"/>
              </w:rPr>
            </w:pPr>
            <w:r>
              <w:rPr>
                <w:sz w:val="24"/>
                <w:szCs w:val="24"/>
              </w:rPr>
              <w:t>Người dùng phải chọn chức năng đăng ký tài khoản thì usecase mới bắt đầu.</w:t>
            </w:r>
          </w:p>
        </w:tc>
      </w:tr>
    </w:tbl>
    <w:p w:rsidR="002A3D4D" w:rsidRDefault="002A3D4D"/>
    <w:p w:rsidR="002A3D4D" w:rsidRDefault="0064284C" w:rsidP="005F637C">
      <w:pPr>
        <w:jc w:val="center"/>
      </w:pPr>
      <w:r>
        <w:rPr>
          <w:i/>
        </w:rPr>
        <w:t>Bảng 3.1: Đặc tả usecase đăng ký thành viên</w:t>
      </w:r>
    </w:p>
    <w:p w:rsidR="002A3D4D" w:rsidRDefault="0064284C" w:rsidP="005F637C">
      <w:pPr>
        <w:pStyle w:val="Heading3"/>
      </w:pPr>
      <w:bookmarkStart w:id="126" w:name="_Toc26879073"/>
      <w:bookmarkStart w:id="127" w:name="_Toc27028906"/>
      <w:r>
        <w:t>3.3.2 Đặc tả usecase Tìm kiếm thức ăn</w:t>
      </w:r>
      <w:bookmarkEnd w:id="126"/>
      <w:bookmarkEnd w:id="127"/>
    </w:p>
    <w:p w:rsidR="002A3D4D" w:rsidRDefault="002A3D4D"/>
    <w:tbl>
      <w:tblPr>
        <w:tblStyle w:val="Style25"/>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Tìm kiếm thức ăn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Khách, 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Usecase này mô tả người dùng tra cứu thông tin thức ăn được lưu trong hệ thống. Bao gồm các thao tác tìm kiếm với tên thức ăn, loại thức ăn, giá cả</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Người dùng truy cập vào trang web</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16"/>
              </w:numPr>
              <w:spacing w:after="160" w:line="259" w:lineRule="auto"/>
              <w:ind w:right="0"/>
              <w:rPr>
                <w:sz w:val="20"/>
                <w:szCs w:val="20"/>
              </w:rPr>
            </w:pPr>
            <w:r>
              <w:rPr>
                <w:sz w:val="20"/>
                <w:szCs w:val="20"/>
              </w:rPr>
              <w:t>Người dùng chọn tìm kiếm thức ăn theo tên ,loại thức ăn, giá cả</w:t>
            </w:r>
          </w:p>
          <w:p w:rsidR="002A3D4D" w:rsidRDefault="0064284C">
            <w:pPr>
              <w:numPr>
                <w:ilvl w:val="0"/>
                <w:numId w:val="16"/>
              </w:numPr>
              <w:spacing w:after="160" w:line="259" w:lineRule="auto"/>
              <w:ind w:right="0"/>
              <w:rPr>
                <w:sz w:val="20"/>
                <w:szCs w:val="20"/>
              </w:rPr>
            </w:pPr>
            <w:r>
              <w:rPr>
                <w:sz w:val="20"/>
                <w:szCs w:val="20"/>
              </w:rPr>
              <w:t>Hệ thống hiển thị kết quả theo các yêu cầu đã chọn</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0"/>
                <w:szCs w:val="20"/>
              </w:rPr>
              <w:t>+ Nếu trong dòng sự kiện chính người dùng không</w:t>
            </w:r>
          </w:p>
          <w:p w:rsidR="002A3D4D" w:rsidRDefault="0064284C">
            <w:pPr>
              <w:jc w:val="left"/>
              <w:rPr>
                <w:sz w:val="20"/>
                <w:szCs w:val="20"/>
              </w:rPr>
            </w:pPr>
            <w:r>
              <w:rPr>
                <w:sz w:val="20"/>
                <w:szCs w:val="20"/>
              </w:rPr>
              <w:t>nhập yêu cầu tìm kiếm nhưng chọn thực hiện chức</w:t>
            </w:r>
          </w:p>
          <w:p w:rsidR="002A3D4D" w:rsidRDefault="0064284C">
            <w:pPr>
              <w:jc w:val="left"/>
              <w:rPr>
                <w:sz w:val="20"/>
                <w:szCs w:val="20"/>
              </w:rPr>
            </w:pPr>
            <w:r>
              <w:rPr>
                <w:sz w:val="20"/>
                <w:szCs w:val="20"/>
              </w:rPr>
              <w:t>năng thì giao diện hệ thống sẽ không thay đổi, không</w:t>
            </w:r>
          </w:p>
          <w:p w:rsidR="002A3D4D" w:rsidRDefault="0064284C">
            <w:pPr>
              <w:jc w:val="left"/>
              <w:rPr>
                <w:sz w:val="20"/>
                <w:szCs w:val="20"/>
              </w:rPr>
            </w:pPr>
            <w:r>
              <w:rPr>
                <w:sz w:val="20"/>
                <w:szCs w:val="20"/>
              </w:rPr>
              <w:t>có kết quả hiển thị ra. Usecase không thực hiện.</w:t>
            </w:r>
          </w:p>
          <w:p w:rsidR="002A3D4D" w:rsidRDefault="0064284C">
            <w:pPr>
              <w:jc w:val="left"/>
              <w:rPr>
                <w:sz w:val="20"/>
                <w:szCs w:val="20"/>
              </w:rPr>
            </w:pPr>
            <w:r>
              <w:rPr>
                <w:sz w:val="20"/>
                <w:szCs w:val="20"/>
              </w:rPr>
              <w:t>+ Không có thức ăn nào được tìm thấy thỏa điều kiện</w:t>
            </w:r>
          </w:p>
          <w:p w:rsidR="002A3D4D" w:rsidRDefault="0064284C">
            <w:pPr>
              <w:jc w:val="left"/>
              <w:rPr>
                <w:sz w:val="20"/>
                <w:szCs w:val="20"/>
              </w:rPr>
            </w:pPr>
            <w:r>
              <w:rPr>
                <w:sz w:val="20"/>
                <w:szCs w:val="20"/>
              </w:rPr>
              <w:t>cho phép. Lúc này hệ thống sẽ hiển thị trang kết quả</w:t>
            </w:r>
          </w:p>
          <w:p w:rsidR="002A3D4D" w:rsidRDefault="0064284C">
            <w:pPr>
              <w:jc w:val="left"/>
              <w:rPr>
                <w:sz w:val="20"/>
                <w:szCs w:val="20"/>
              </w:rPr>
            </w:pPr>
            <w:r>
              <w:rPr>
                <w:sz w:val="20"/>
                <w:szCs w:val="20"/>
              </w:rPr>
              <w:t>không có nội dung và usecase sẽ kết thúc.</w:t>
            </w:r>
          </w:p>
        </w:tc>
      </w:tr>
      <w:tr w:rsidR="002A3D4D">
        <w:tc>
          <w:tcPr>
            <w:tcW w:w="2259" w:type="dxa"/>
            <w:vAlign w:val="center"/>
          </w:tcPr>
          <w:p w:rsidR="002A3D4D" w:rsidRDefault="0064284C">
            <w:pPr>
              <w:jc w:val="left"/>
              <w:rPr>
                <w:sz w:val="20"/>
                <w:szCs w:val="20"/>
              </w:rPr>
            </w:pPr>
            <w:r>
              <w:rPr>
                <w:b/>
                <w:sz w:val="24"/>
                <w:szCs w:val="24"/>
              </w:rPr>
              <w:t xml:space="preserve">Trạng thái hệ thống khi </w:t>
            </w:r>
            <w:r>
              <w:rPr>
                <w:b/>
                <w:sz w:val="24"/>
                <w:szCs w:val="24"/>
              </w:rPr>
              <w:lastRenderedPageBreak/>
              <w:t>bắt đầu usecase</w:t>
            </w:r>
          </w:p>
        </w:tc>
        <w:tc>
          <w:tcPr>
            <w:tcW w:w="6430" w:type="dxa"/>
            <w:gridSpan w:val="2"/>
          </w:tcPr>
          <w:p w:rsidR="002A3D4D" w:rsidRDefault="0064284C">
            <w:pPr>
              <w:rPr>
                <w:sz w:val="24"/>
                <w:szCs w:val="24"/>
              </w:rPr>
            </w:pPr>
            <w:r>
              <w:rPr>
                <w:sz w:val="24"/>
                <w:szCs w:val="24"/>
              </w:rPr>
              <w:lastRenderedPageBreak/>
              <w:t>Người dùng phải chọn chức năng tìm kiếm và usecase bắt đầu.</w:t>
            </w:r>
          </w:p>
        </w:tc>
      </w:tr>
    </w:tbl>
    <w:p w:rsidR="002A3D4D" w:rsidRDefault="002A3D4D"/>
    <w:p w:rsidR="002A3D4D" w:rsidRDefault="0064284C">
      <w:pPr>
        <w:spacing w:after="137" w:line="259" w:lineRule="auto"/>
        <w:ind w:left="10" w:right="3116"/>
        <w:jc w:val="right"/>
      </w:pPr>
      <w:r>
        <w:rPr>
          <w:i/>
        </w:rPr>
        <w:t xml:space="preserve">Bảng 3.2: Đặc tả usecase tìm kiếm </w:t>
      </w:r>
      <w:r w:rsidR="00EA4880">
        <w:rPr>
          <w:i/>
        </w:rPr>
        <w:t>thức ăn</w:t>
      </w:r>
      <w:r>
        <w:rPr>
          <w:b/>
          <w:i/>
        </w:rPr>
        <w:t xml:space="preserve"> </w:t>
      </w:r>
    </w:p>
    <w:p w:rsidR="002A3D4D" w:rsidRDefault="0064284C" w:rsidP="005F637C">
      <w:pPr>
        <w:pStyle w:val="Heading3"/>
      </w:pPr>
      <w:bookmarkStart w:id="128" w:name="_Toc26879074"/>
      <w:bookmarkStart w:id="129" w:name="_Toc27028907"/>
      <w:r>
        <w:t>3.3.3 Đặc tả usecase Xem thông tin thức ăn</w:t>
      </w:r>
      <w:bookmarkEnd w:id="128"/>
      <w:bookmarkEnd w:id="129"/>
    </w:p>
    <w:p w:rsidR="002A3D4D" w:rsidRDefault="002A3D4D"/>
    <w:tbl>
      <w:tblPr>
        <w:tblStyle w:val="Style26"/>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Xem thông tin thức ăn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Khách, 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Use-case này mô tả cách một người dùng xem thông tin chi tiết của thức ăn</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Người dùng truy cập vào trang web</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rPr>
                <w:sz w:val="20"/>
                <w:szCs w:val="20"/>
              </w:rPr>
            </w:pPr>
            <w:r>
              <w:rPr>
                <w:sz w:val="20"/>
                <w:szCs w:val="20"/>
              </w:rPr>
              <w:t>+ Use case bắt đầu khi một người dùng muốn xem</w:t>
            </w:r>
          </w:p>
          <w:p w:rsidR="002A3D4D" w:rsidRDefault="0064284C">
            <w:pPr>
              <w:rPr>
                <w:sz w:val="20"/>
                <w:szCs w:val="20"/>
              </w:rPr>
            </w:pPr>
            <w:r>
              <w:rPr>
                <w:sz w:val="20"/>
                <w:szCs w:val="20"/>
              </w:rPr>
              <w:t>thông tin chi tiết của thức ăn.</w:t>
            </w:r>
          </w:p>
          <w:p w:rsidR="002A3D4D" w:rsidRDefault="0064284C">
            <w:pPr>
              <w:rPr>
                <w:sz w:val="20"/>
                <w:szCs w:val="20"/>
              </w:rPr>
            </w:pPr>
            <w:r>
              <w:rPr>
                <w:sz w:val="20"/>
                <w:szCs w:val="20"/>
              </w:rPr>
              <w:t>+ Hệ thống hiển thị các trang có chức năng hiển thị</w:t>
            </w:r>
          </w:p>
          <w:p w:rsidR="002A3D4D" w:rsidRDefault="0064284C">
            <w:pPr>
              <w:rPr>
                <w:sz w:val="20"/>
                <w:szCs w:val="20"/>
              </w:rPr>
            </w:pPr>
            <w:r>
              <w:rPr>
                <w:sz w:val="20"/>
                <w:szCs w:val="20"/>
              </w:rPr>
              <w:t>thông tin chi tiết của thức ăn đã chọn.</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0"/>
                <w:szCs w:val="20"/>
              </w:rPr>
              <w:t>Không có</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dùng phải chọn chức năng xem chi tiết thông tin thức ăn</w:t>
            </w:r>
          </w:p>
          <w:p w:rsidR="002A3D4D" w:rsidRDefault="0064284C">
            <w:pPr>
              <w:rPr>
                <w:sz w:val="24"/>
                <w:szCs w:val="24"/>
              </w:rPr>
            </w:pPr>
            <w:r>
              <w:rPr>
                <w:sz w:val="24"/>
                <w:szCs w:val="24"/>
              </w:rPr>
              <w:t>trên menu website và use case bắt đầu.</w:t>
            </w:r>
          </w:p>
        </w:tc>
      </w:tr>
    </w:tbl>
    <w:p w:rsidR="002A3D4D" w:rsidRDefault="002A3D4D"/>
    <w:p w:rsidR="002A3D4D" w:rsidRDefault="0064284C">
      <w:pPr>
        <w:spacing w:line="259" w:lineRule="auto"/>
        <w:ind w:left="268" w:right="2266" w:firstLine="2218"/>
        <w:jc w:val="left"/>
      </w:pPr>
      <w:r>
        <w:rPr>
          <w:i/>
        </w:rPr>
        <w:t xml:space="preserve">Bảng 3.3: Đặc tả usecase xem thông tin </w:t>
      </w:r>
      <w:r w:rsidR="00EA4880">
        <w:rPr>
          <w:i/>
        </w:rPr>
        <w:t>thức ăn</w:t>
      </w:r>
      <w:r>
        <w:rPr>
          <w:b/>
          <w:i/>
        </w:rPr>
        <w:t xml:space="preserve"> </w:t>
      </w:r>
    </w:p>
    <w:p w:rsidR="002A3D4D" w:rsidRDefault="0064284C">
      <w:pPr>
        <w:pStyle w:val="Heading3"/>
        <w:ind w:left="278" w:right="0"/>
      </w:pPr>
      <w:bookmarkStart w:id="130" w:name="_Toc26879075"/>
      <w:bookmarkStart w:id="131" w:name="_Toc27028908"/>
      <w:r>
        <w:t>3.3.4 Đặc tả usecase Gửi phản hồi</w:t>
      </w:r>
      <w:bookmarkEnd w:id="130"/>
      <w:bookmarkEnd w:id="131"/>
      <w:r>
        <w:t xml:space="preserve"> </w:t>
      </w:r>
    </w:p>
    <w:p w:rsidR="002A3D4D" w:rsidRDefault="002A3D4D"/>
    <w:tbl>
      <w:tblPr>
        <w:tblStyle w:val="Style27"/>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Gửi phản hồi</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Khách, 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mô tả cách gửi thông tin góp ý đến với cửa hàng</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Người dùng truy cập vào trang web</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 xml:space="preserve">Dòng </w:t>
            </w:r>
            <w:r>
              <w:rPr>
                <w:sz w:val="24"/>
                <w:szCs w:val="24"/>
              </w:rPr>
              <w:lastRenderedPageBreak/>
              <w:t>sự kiện chính</w:t>
            </w:r>
          </w:p>
        </w:tc>
        <w:tc>
          <w:tcPr>
            <w:tcW w:w="4660" w:type="dxa"/>
          </w:tcPr>
          <w:p w:rsidR="002A3D4D" w:rsidRDefault="0064284C">
            <w:pPr>
              <w:rPr>
                <w:sz w:val="20"/>
                <w:szCs w:val="20"/>
              </w:rPr>
            </w:pPr>
            <w:r>
              <w:rPr>
                <w:sz w:val="20"/>
                <w:szCs w:val="20"/>
              </w:rPr>
              <w:lastRenderedPageBreak/>
              <w:t>+ Use case này bắt đầu khi người dùng chọn chức</w:t>
            </w:r>
          </w:p>
          <w:p w:rsidR="002A3D4D" w:rsidRDefault="0064284C">
            <w:pPr>
              <w:rPr>
                <w:sz w:val="20"/>
                <w:szCs w:val="20"/>
              </w:rPr>
            </w:pPr>
            <w:r>
              <w:rPr>
                <w:sz w:val="20"/>
                <w:szCs w:val="20"/>
              </w:rPr>
              <w:lastRenderedPageBreak/>
              <w:t>năng góp ý.</w:t>
            </w:r>
          </w:p>
          <w:p w:rsidR="002A3D4D" w:rsidRDefault="0064284C">
            <w:pPr>
              <w:rPr>
                <w:sz w:val="20"/>
                <w:szCs w:val="20"/>
              </w:rPr>
            </w:pPr>
            <w:r>
              <w:rPr>
                <w:sz w:val="20"/>
                <w:szCs w:val="20"/>
              </w:rPr>
              <w:t>+ Hệ thống yêu cầu người dùng phải nhập nội dung</w:t>
            </w:r>
          </w:p>
          <w:p w:rsidR="002A3D4D" w:rsidRDefault="0064284C">
            <w:pPr>
              <w:rPr>
                <w:sz w:val="20"/>
                <w:szCs w:val="20"/>
              </w:rPr>
            </w:pPr>
            <w:r>
              <w:rPr>
                <w:sz w:val="20"/>
                <w:szCs w:val="20"/>
              </w:rPr>
              <w:t>để tiến hành gửi thông tin góp ý.</w:t>
            </w:r>
          </w:p>
          <w:p w:rsidR="002A3D4D" w:rsidRDefault="0064284C">
            <w:pPr>
              <w:rPr>
                <w:sz w:val="20"/>
                <w:szCs w:val="20"/>
              </w:rPr>
            </w:pPr>
            <w:r>
              <w:rPr>
                <w:sz w:val="20"/>
                <w:szCs w:val="20"/>
              </w:rPr>
              <w:t>+ Sau khi nhập nội dung đầy đủ người dùng có thể</w:t>
            </w:r>
          </w:p>
          <w:p w:rsidR="002A3D4D" w:rsidRDefault="0064284C">
            <w:pPr>
              <w:rPr>
                <w:sz w:val="20"/>
                <w:szCs w:val="20"/>
              </w:rPr>
            </w:pPr>
            <w:r>
              <w:rPr>
                <w:sz w:val="20"/>
                <w:szCs w:val="20"/>
              </w:rPr>
              <w:t>gửi nội dung và sẽ có thông báo nếu việc gửi góp ý</w:t>
            </w:r>
          </w:p>
          <w:p w:rsidR="002A3D4D" w:rsidRDefault="0064284C">
            <w:pPr>
              <w:rPr>
                <w:sz w:val="20"/>
                <w:szCs w:val="20"/>
              </w:rPr>
            </w:pPr>
            <w:r>
              <w:rPr>
                <w:sz w:val="20"/>
                <w:szCs w:val="20"/>
              </w:rPr>
              <w:t>thành công.</w:t>
            </w:r>
          </w:p>
          <w:p w:rsidR="002A3D4D" w:rsidRDefault="0064284C">
            <w:pPr>
              <w:rPr>
                <w:sz w:val="20"/>
                <w:szCs w:val="20"/>
              </w:rPr>
            </w:pPr>
            <w:r>
              <w:rPr>
                <w:sz w:val="20"/>
                <w:szCs w:val="20"/>
              </w:rPr>
              <w:t>+ Tiến trình kết thúc.</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0"/>
                <w:szCs w:val="20"/>
              </w:rPr>
              <w:t>Nếu trong dòng sự kiện chính người dùng nhập thiếu</w:t>
            </w:r>
          </w:p>
          <w:p w:rsidR="002A3D4D" w:rsidRDefault="0064284C">
            <w:pPr>
              <w:jc w:val="left"/>
              <w:rPr>
                <w:sz w:val="20"/>
                <w:szCs w:val="20"/>
              </w:rPr>
            </w:pPr>
            <w:r>
              <w:rPr>
                <w:sz w:val="20"/>
                <w:szCs w:val="20"/>
              </w:rPr>
              <w:t>thông tin yêu cầu, sẽ có thông báo lỗi tương ứng.</w:t>
            </w:r>
          </w:p>
          <w:p w:rsidR="002A3D4D" w:rsidRDefault="0064284C">
            <w:pPr>
              <w:jc w:val="left"/>
              <w:rPr>
                <w:sz w:val="20"/>
                <w:szCs w:val="20"/>
              </w:rPr>
            </w:pPr>
            <w:r>
              <w:rPr>
                <w:sz w:val="20"/>
                <w:szCs w:val="20"/>
              </w:rPr>
              <w:t>Người dùng có thể huỷ bỏ tiến trình, lúc này usecase kết thúc</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dùng phải chọn chức năng góp ý trên menu website và</w:t>
            </w:r>
          </w:p>
          <w:p w:rsidR="002A3D4D" w:rsidRDefault="0064284C">
            <w:pPr>
              <w:rPr>
                <w:sz w:val="24"/>
                <w:szCs w:val="24"/>
              </w:rPr>
            </w:pPr>
            <w:r>
              <w:rPr>
                <w:sz w:val="24"/>
                <w:szCs w:val="24"/>
              </w:rPr>
              <w:t>use case bắt đầu.</w:t>
            </w:r>
          </w:p>
        </w:tc>
      </w:tr>
    </w:tbl>
    <w:p w:rsidR="002A3D4D" w:rsidRDefault="002A3D4D"/>
    <w:p w:rsidR="002A3D4D" w:rsidRDefault="0064284C">
      <w:pPr>
        <w:spacing w:after="165" w:line="259" w:lineRule="auto"/>
        <w:ind w:left="10" w:right="3546"/>
        <w:jc w:val="right"/>
      </w:pPr>
      <w:r>
        <w:rPr>
          <w:i/>
        </w:rPr>
        <w:t>Bảng 3.4: Đặc tả usecase gửi phản hồi</w:t>
      </w:r>
      <w:r>
        <w:rPr>
          <w:b/>
          <w:i/>
        </w:rPr>
        <w:t xml:space="preserve"> </w:t>
      </w:r>
    </w:p>
    <w:p w:rsidR="002A3D4D" w:rsidRDefault="0064284C">
      <w:pPr>
        <w:pStyle w:val="Heading3"/>
        <w:ind w:left="278" w:right="0"/>
      </w:pPr>
      <w:bookmarkStart w:id="132" w:name="_Toc26879076"/>
      <w:bookmarkStart w:id="133" w:name="_Toc27028909"/>
      <w:r>
        <w:t>3.3.5 Đặc tả usecase Đăng nhập</w:t>
      </w:r>
      <w:bookmarkEnd w:id="132"/>
      <w:bookmarkEnd w:id="133"/>
      <w:r>
        <w:t xml:space="preserve"> </w:t>
      </w:r>
    </w:p>
    <w:p w:rsidR="002A3D4D" w:rsidRDefault="002A3D4D"/>
    <w:tbl>
      <w:tblPr>
        <w:tblStyle w:val="Style28"/>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Đăng nhập</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Quản lý, nhân viên , 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mô tả người dùng thực hiện chức năng đăng nhập của website để sử dụng các chức năng của quyền đang có.</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0"/>
                <w:szCs w:val="20"/>
              </w:rPr>
              <w:t>Người dùng là quản lý, nhân viên, thành viên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17"/>
              </w:numPr>
              <w:spacing w:after="160" w:line="259" w:lineRule="auto"/>
              <w:ind w:right="0"/>
              <w:rPr>
                <w:sz w:val="20"/>
                <w:szCs w:val="20"/>
              </w:rPr>
            </w:pPr>
            <w:r>
              <w:rPr>
                <w:sz w:val="20"/>
                <w:szCs w:val="20"/>
              </w:rPr>
              <w:t>Hệ thống yêu cầu người dùng nhập tên đăng nhập và mật khẩu.</w:t>
            </w:r>
          </w:p>
          <w:p w:rsidR="002A3D4D" w:rsidRDefault="0064284C">
            <w:pPr>
              <w:numPr>
                <w:ilvl w:val="0"/>
                <w:numId w:val="17"/>
              </w:numPr>
              <w:spacing w:after="160" w:line="259" w:lineRule="auto"/>
              <w:ind w:right="0"/>
              <w:rPr>
                <w:sz w:val="20"/>
                <w:szCs w:val="20"/>
              </w:rPr>
            </w:pPr>
            <w:r>
              <w:rPr>
                <w:sz w:val="20"/>
                <w:szCs w:val="20"/>
              </w:rPr>
              <w:t>Người dùng nhập tên đăng nhập và mật khẩu.</w:t>
            </w:r>
          </w:p>
          <w:p w:rsidR="002A3D4D" w:rsidRDefault="0064284C">
            <w:pPr>
              <w:numPr>
                <w:ilvl w:val="0"/>
                <w:numId w:val="17"/>
              </w:numPr>
              <w:spacing w:after="160" w:line="259" w:lineRule="auto"/>
              <w:ind w:right="0"/>
              <w:rPr>
                <w:sz w:val="20"/>
                <w:szCs w:val="20"/>
              </w:rPr>
            </w:pPr>
            <w:r>
              <w:rPr>
                <w:sz w:val="20"/>
                <w:szCs w:val="20"/>
              </w:rPr>
              <w:t>Hệ thống sẽ kiểm tra tên đăng nhập và mật khẩu mà người dùng đã nhập và cho phép người dùng đăng nhập vào hệ thống.</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0"/>
                <w:szCs w:val="20"/>
              </w:rPr>
              <w:t>+ Nếu trong dòng sự kiện chính người dùng nhập sai</w:t>
            </w:r>
          </w:p>
          <w:p w:rsidR="002A3D4D" w:rsidRDefault="0064284C">
            <w:pPr>
              <w:jc w:val="left"/>
              <w:rPr>
                <w:sz w:val="20"/>
                <w:szCs w:val="20"/>
              </w:rPr>
            </w:pPr>
            <w:r>
              <w:rPr>
                <w:sz w:val="20"/>
                <w:szCs w:val="20"/>
              </w:rPr>
              <w:t>tên đăng nhập hay mật khẩu thì hệ thống sẽ thông</w:t>
            </w:r>
          </w:p>
          <w:p w:rsidR="002A3D4D" w:rsidRDefault="0064284C">
            <w:pPr>
              <w:jc w:val="left"/>
              <w:rPr>
                <w:sz w:val="20"/>
                <w:szCs w:val="20"/>
              </w:rPr>
            </w:pPr>
            <w:r>
              <w:rPr>
                <w:sz w:val="20"/>
                <w:szCs w:val="20"/>
              </w:rPr>
              <w:t xml:space="preserve">báo lỗi, người ùng có thể quay trở lại đầu </w:t>
            </w:r>
            <w:r>
              <w:rPr>
                <w:sz w:val="20"/>
                <w:szCs w:val="20"/>
              </w:rPr>
              <w:lastRenderedPageBreak/>
              <w:t>dòng hoặc</w:t>
            </w:r>
          </w:p>
          <w:p w:rsidR="002A3D4D" w:rsidRDefault="0064284C">
            <w:pPr>
              <w:jc w:val="left"/>
              <w:rPr>
                <w:sz w:val="20"/>
                <w:szCs w:val="20"/>
              </w:rPr>
            </w:pPr>
            <w:r>
              <w:rPr>
                <w:sz w:val="20"/>
                <w:szCs w:val="20"/>
              </w:rPr>
              <w:t>hủy bỏ.</w:t>
            </w:r>
          </w:p>
          <w:p w:rsidR="002A3D4D" w:rsidRDefault="0064284C">
            <w:pPr>
              <w:jc w:val="left"/>
              <w:rPr>
                <w:sz w:val="20"/>
                <w:szCs w:val="20"/>
              </w:rPr>
            </w:pPr>
            <w:r>
              <w:rPr>
                <w:sz w:val="20"/>
                <w:szCs w:val="20"/>
              </w:rPr>
              <w:t>+ Nếu người dùng quên mật khẩu thì yêu cầu lấy lại</w:t>
            </w:r>
          </w:p>
          <w:p w:rsidR="002A3D4D" w:rsidRDefault="0064284C">
            <w:pPr>
              <w:jc w:val="left"/>
              <w:rPr>
                <w:sz w:val="20"/>
                <w:szCs w:val="20"/>
              </w:rPr>
            </w:pPr>
            <w:r>
              <w:rPr>
                <w:sz w:val="20"/>
                <w:szCs w:val="20"/>
              </w:rPr>
              <w:t>mật khẩu. Hiển thị trang lấy lại mật khẩu, yêu cầu</w:t>
            </w:r>
          </w:p>
          <w:p w:rsidR="002A3D4D" w:rsidRDefault="0064284C">
            <w:pPr>
              <w:jc w:val="left"/>
              <w:rPr>
                <w:sz w:val="20"/>
                <w:szCs w:val="20"/>
              </w:rPr>
            </w:pPr>
            <w:r>
              <w:rPr>
                <w:sz w:val="20"/>
                <w:szCs w:val="20"/>
              </w:rPr>
              <w:t>người dùng nhập email đã đăng ký. Sau đó người</w:t>
            </w:r>
          </w:p>
          <w:p w:rsidR="002A3D4D" w:rsidRDefault="0064284C">
            <w:pPr>
              <w:jc w:val="left"/>
              <w:rPr>
                <w:sz w:val="20"/>
                <w:szCs w:val="20"/>
              </w:rPr>
            </w:pPr>
            <w:r>
              <w:rPr>
                <w:sz w:val="20"/>
                <w:szCs w:val="20"/>
              </w:rPr>
              <w:t>dùng đăng nhập email để lấy mật khẩu mới.</w:t>
            </w:r>
          </w:p>
          <w:p w:rsidR="002A3D4D" w:rsidRDefault="0064284C">
            <w:pPr>
              <w:jc w:val="left"/>
              <w:rPr>
                <w:sz w:val="20"/>
                <w:szCs w:val="20"/>
              </w:rPr>
            </w:pPr>
            <w:r>
              <w:rPr>
                <w:sz w:val="20"/>
                <w:szCs w:val="20"/>
              </w:rPr>
              <w:t>+ Việc đăng nhập use case lúc này sẽ kết thúc.</w:t>
            </w:r>
          </w:p>
        </w:tc>
      </w:tr>
      <w:tr w:rsidR="002A3D4D">
        <w:tc>
          <w:tcPr>
            <w:tcW w:w="2259" w:type="dxa"/>
            <w:vAlign w:val="center"/>
          </w:tcPr>
          <w:p w:rsidR="002A3D4D" w:rsidRDefault="0064284C">
            <w:pPr>
              <w:jc w:val="left"/>
              <w:rPr>
                <w:sz w:val="20"/>
                <w:szCs w:val="20"/>
              </w:rPr>
            </w:pPr>
            <w:r>
              <w:rPr>
                <w:b/>
                <w:sz w:val="24"/>
                <w:szCs w:val="24"/>
              </w:rPr>
              <w:lastRenderedPageBreak/>
              <w:t>Trạng thái hệ thống khi bắt đầu usecase</w:t>
            </w:r>
          </w:p>
        </w:tc>
        <w:tc>
          <w:tcPr>
            <w:tcW w:w="6430" w:type="dxa"/>
            <w:gridSpan w:val="2"/>
          </w:tcPr>
          <w:p w:rsidR="002A3D4D" w:rsidRDefault="0064284C">
            <w:pPr>
              <w:rPr>
                <w:sz w:val="24"/>
                <w:szCs w:val="24"/>
              </w:rPr>
            </w:pPr>
            <w:r>
              <w:rPr>
                <w:sz w:val="24"/>
                <w:szCs w:val="24"/>
              </w:rPr>
              <w:t>Người dùng phải chọn chức năng đăng nhập trên website hoặc trên app quản lý và usecase bắt đầu.</w:t>
            </w:r>
          </w:p>
        </w:tc>
      </w:tr>
      <w:tr w:rsidR="002A3D4D">
        <w:trPr>
          <w:trHeight w:val="880"/>
        </w:trPr>
        <w:tc>
          <w:tcPr>
            <w:tcW w:w="2259" w:type="dxa"/>
            <w:vAlign w:val="center"/>
          </w:tcPr>
          <w:p w:rsidR="002A3D4D" w:rsidRDefault="0064284C">
            <w:pPr>
              <w:jc w:val="left"/>
              <w:rPr>
                <w:sz w:val="24"/>
                <w:szCs w:val="24"/>
              </w:rPr>
            </w:pPr>
            <w:r>
              <w:rPr>
                <w:b/>
                <w:sz w:val="24"/>
                <w:szCs w:val="24"/>
              </w:rPr>
              <w:t>Trạng thái hệ thống sau khi thực hiện use case</w:t>
            </w:r>
          </w:p>
        </w:tc>
        <w:tc>
          <w:tcPr>
            <w:tcW w:w="6430" w:type="dxa"/>
            <w:gridSpan w:val="2"/>
          </w:tcPr>
          <w:p w:rsidR="002A3D4D" w:rsidRDefault="0064284C">
            <w:pPr>
              <w:rPr>
                <w:sz w:val="24"/>
                <w:szCs w:val="24"/>
              </w:rPr>
            </w:pPr>
            <w:r>
              <w:rPr>
                <w:sz w:val="24"/>
                <w:szCs w:val="24"/>
              </w:rPr>
              <w:t>Nếu use case thực hiện thành công quá trình đăng nhập thì sẽ</w:t>
            </w:r>
          </w:p>
          <w:p w:rsidR="002A3D4D" w:rsidRDefault="0064284C">
            <w:pPr>
              <w:rPr>
                <w:sz w:val="24"/>
                <w:szCs w:val="24"/>
              </w:rPr>
            </w:pPr>
            <w:r>
              <w:rPr>
                <w:sz w:val="24"/>
                <w:szCs w:val="24"/>
              </w:rPr>
              <w:t>có cá</w:t>
            </w:r>
            <w:bookmarkStart w:id="134" w:name="_GoBack"/>
            <w:bookmarkEnd w:id="134"/>
            <w:r>
              <w:rPr>
                <w:sz w:val="24"/>
                <w:szCs w:val="24"/>
              </w:rPr>
              <w:t>c quyền sử dụng hệ thống tương ứng. Ngược lại trạng thái</w:t>
            </w:r>
          </w:p>
          <w:p w:rsidR="002A3D4D" w:rsidRDefault="0064284C">
            <w:pPr>
              <w:rPr>
                <w:sz w:val="24"/>
                <w:szCs w:val="24"/>
              </w:rPr>
            </w:pPr>
            <w:r>
              <w:rPr>
                <w:sz w:val="24"/>
                <w:szCs w:val="24"/>
              </w:rPr>
              <w:t>hoạt động của hệ thống không đổi.</w:t>
            </w:r>
          </w:p>
        </w:tc>
      </w:tr>
    </w:tbl>
    <w:p w:rsidR="002A3D4D" w:rsidRDefault="002A3D4D">
      <w:pPr>
        <w:ind w:left="0" w:firstLine="0"/>
      </w:pPr>
    </w:p>
    <w:p w:rsidR="002A3D4D" w:rsidRDefault="0064284C">
      <w:pPr>
        <w:spacing w:line="259" w:lineRule="auto"/>
        <w:ind w:left="268" w:right="2693" w:firstLine="2643"/>
        <w:jc w:val="left"/>
      </w:pPr>
      <w:r>
        <w:rPr>
          <w:i/>
        </w:rPr>
        <w:t>Bảng 3.5: Đặc tả usecase đăng nhập</w:t>
      </w:r>
      <w:r>
        <w:rPr>
          <w:b/>
          <w:i/>
        </w:rPr>
        <w:t xml:space="preserve"> </w:t>
      </w:r>
    </w:p>
    <w:p w:rsidR="002A3D4D" w:rsidRDefault="0064284C">
      <w:pPr>
        <w:pStyle w:val="Heading3"/>
        <w:ind w:left="278" w:right="0"/>
      </w:pPr>
      <w:bookmarkStart w:id="135" w:name="_Toc26879077"/>
      <w:bookmarkStart w:id="136" w:name="_Toc27028910"/>
      <w:r>
        <w:t>3.3.6 Đặc tả usecase Thanh toán</w:t>
      </w:r>
      <w:bookmarkEnd w:id="135"/>
      <w:bookmarkEnd w:id="136"/>
      <w:r>
        <w:t xml:space="preserve"> </w:t>
      </w:r>
    </w:p>
    <w:tbl>
      <w:tblPr>
        <w:tblStyle w:val="Style29"/>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 xml:space="preserve">Usecase Thanh toán </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mô tả người dùng sử dụng chức năng thanh toán tiển</w:t>
            </w:r>
          </w:p>
          <w:p w:rsidR="002A3D4D" w:rsidRDefault="0064284C">
            <w:pPr>
              <w:rPr>
                <w:sz w:val="24"/>
                <w:szCs w:val="24"/>
              </w:rPr>
            </w:pPr>
            <w:r>
              <w:rPr>
                <w:sz w:val="24"/>
                <w:szCs w:val="24"/>
              </w:rPr>
              <w:t>mua thức ăn của website</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4"/>
                <w:szCs w:val="24"/>
              </w:rPr>
            </w:pPr>
            <w:r>
              <w:rPr>
                <w:sz w:val="24"/>
                <w:szCs w:val="24"/>
              </w:rPr>
              <w:t>Đã đăng nhập tài khoản thành viên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rPr>
                <w:sz w:val="20"/>
                <w:szCs w:val="20"/>
              </w:rPr>
            </w:pPr>
            <w:r>
              <w:rPr>
                <w:sz w:val="20"/>
                <w:szCs w:val="20"/>
              </w:rPr>
              <w:t>+ Use case này bắt đầu khi người dùng muốn thanh</w:t>
            </w:r>
          </w:p>
          <w:p w:rsidR="002A3D4D" w:rsidRDefault="0064284C">
            <w:pPr>
              <w:rPr>
                <w:sz w:val="20"/>
                <w:szCs w:val="20"/>
              </w:rPr>
            </w:pPr>
            <w:r>
              <w:rPr>
                <w:sz w:val="20"/>
                <w:szCs w:val="20"/>
              </w:rPr>
              <w:t>toán thức ăn nào đó.</w:t>
            </w:r>
          </w:p>
          <w:p w:rsidR="002A3D4D" w:rsidRDefault="0064284C">
            <w:pPr>
              <w:rPr>
                <w:sz w:val="20"/>
                <w:szCs w:val="20"/>
              </w:rPr>
            </w:pPr>
            <w:r>
              <w:rPr>
                <w:sz w:val="20"/>
                <w:szCs w:val="20"/>
              </w:rPr>
              <w:t>+ Người dùng chọn hình thức thanh toán bằng tiền</w:t>
            </w:r>
          </w:p>
          <w:p w:rsidR="002A3D4D" w:rsidRDefault="0064284C">
            <w:pPr>
              <w:rPr>
                <w:sz w:val="20"/>
                <w:szCs w:val="20"/>
              </w:rPr>
            </w:pPr>
            <w:r>
              <w:rPr>
                <w:sz w:val="20"/>
                <w:szCs w:val="20"/>
              </w:rPr>
              <w:t>mặt hoặc thẻ ngân hàng.</w:t>
            </w:r>
          </w:p>
          <w:p w:rsidR="002A3D4D" w:rsidRDefault="0064284C">
            <w:pPr>
              <w:rPr>
                <w:sz w:val="20"/>
                <w:szCs w:val="20"/>
              </w:rPr>
            </w:pPr>
            <w:r>
              <w:rPr>
                <w:sz w:val="20"/>
                <w:szCs w:val="20"/>
              </w:rPr>
              <w:t>+ Khách hàng xác nhận việc thanh toán.</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 xml:space="preserve">Dòng sự kiện </w:t>
            </w:r>
            <w:r>
              <w:rPr>
                <w:sz w:val="24"/>
                <w:szCs w:val="24"/>
              </w:rPr>
              <w:lastRenderedPageBreak/>
              <w:t>khác</w:t>
            </w:r>
          </w:p>
        </w:tc>
        <w:tc>
          <w:tcPr>
            <w:tcW w:w="4660" w:type="dxa"/>
          </w:tcPr>
          <w:p w:rsidR="002A3D4D" w:rsidRDefault="0064284C">
            <w:pPr>
              <w:jc w:val="left"/>
              <w:rPr>
                <w:sz w:val="20"/>
                <w:szCs w:val="20"/>
              </w:rPr>
            </w:pPr>
            <w:r>
              <w:rPr>
                <w:sz w:val="20"/>
                <w:szCs w:val="20"/>
              </w:rPr>
              <w:lastRenderedPageBreak/>
              <w:t>Nếu khách hàng hủy thanh toán thì thức ăn mà họ đang mua sẽ bị huỷ bỏ</w:t>
            </w:r>
          </w:p>
        </w:tc>
      </w:tr>
      <w:tr w:rsidR="002A3D4D">
        <w:tc>
          <w:tcPr>
            <w:tcW w:w="2259" w:type="dxa"/>
            <w:vAlign w:val="center"/>
          </w:tcPr>
          <w:p w:rsidR="002A3D4D" w:rsidRDefault="0064284C">
            <w:pPr>
              <w:jc w:val="left"/>
              <w:rPr>
                <w:sz w:val="20"/>
                <w:szCs w:val="20"/>
              </w:rPr>
            </w:pPr>
            <w:r>
              <w:rPr>
                <w:b/>
                <w:sz w:val="24"/>
                <w:szCs w:val="24"/>
              </w:rPr>
              <w:lastRenderedPageBreak/>
              <w:t>Trạng thái hệ thống khi bắt đầu usecase</w:t>
            </w:r>
          </w:p>
        </w:tc>
        <w:tc>
          <w:tcPr>
            <w:tcW w:w="6430" w:type="dxa"/>
            <w:gridSpan w:val="2"/>
          </w:tcPr>
          <w:p w:rsidR="002A3D4D" w:rsidRDefault="0064284C">
            <w:pPr>
              <w:rPr>
                <w:sz w:val="24"/>
                <w:szCs w:val="24"/>
              </w:rPr>
            </w:pPr>
            <w:r>
              <w:rPr>
                <w:sz w:val="24"/>
                <w:szCs w:val="24"/>
              </w:rPr>
              <w:t>Người dùng phải chọn chức năng thanh toán món hàng vừa</w:t>
            </w:r>
          </w:p>
          <w:p w:rsidR="002A3D4D" w:rsidRDefault="0064284C">
            <w:pPr>
              <w:rPr>
                <w:sz w:val="24"/>
                <w:szCs w:val="24"/>
              </w:rPr>
            </w:pPr>
            <w:r>
              <w:rPr>
                <w:sz w:val="24"/>
                <w:szCs w:val="24"/>
              </w:rPr>
              <w:t>chọn thì use case mới bắt đầu.</w:t>
            </w:r>
          </w:p>
        </w:tc>
      </w:tr>
      <w:tr w:rsidR="002A3D4D">
        <w:trPr>
          <w:trHeight w:val="880"/>
        </w:trPr>
        <w:tc>
          <w:tcPr>
            <w:tcW w:w="2259" w:type="dxa"/>
            <w:vAlign w:val="center"/>
          </w:tcPr>
          <w:p w:rsidR="002A3D4D" w:rsidRDefault="0064284C">
            <w:pPr>
              <w:jc w:val="left"/>
              <w:rPr>
                <w:sz w:val="24"/>
                <w:szCs w:val="24"/>
              </w:rPr>
            </w:pPr>
            <w:r>
              <w:rPr>
                <w:b/>
                <w:sz w:val="24"/>
                <w:szCs w:val="24"/>
              </w:rPr>
              <w:t>Trạng thái hệ thống sau khi thực hiện use case</w:t>
            </w:r>
          </w:p>
        </w:tc>
        <w:tc>
          <w:tcPr>
            <w:tcW w:w="6430" w:type="dxa"/>
            <w:gridSpan w:val="2"/>
          </w:tcPr>
          <w:p w:rsidR="002A3D4D" w:rsidRDefault="0064284C">
            <w:pPr>
              <w:rPr>
                <w:sz w:val="24"/>
                <w:szCs w:val="24"/>
              </w:rPr>
            </w:pPr>
            <w:r>
              <w:rPr>
                <w:sz w:val="24"/>
                <w:szCs w:val="24"/>
              </w:rPr>
              <w:t>Nếu use case thực hiện thành công quá trình thanh toán thì sẽ có thông báo tương ứng. Ngược lại quá trình không được cập nhật vào cơ sở dữ liệu của hệ thống.</w:t>
            </w:r>
          </w:p>
        </w:tc>
      </w:tr>
    </w:tbl>
    <w:p w:rsidR="002A3D4D" w:rsidRDefault="002A3D4D"/>
    <w:p w:rsidR="002A3D4D" w:rsidRDefault="002A3D4D">
      <w:pPr>
        <w:spacing w:after="137" w:line="259" w:lineRule="auto"/>
        <w:ind w:left="10" w:right="3207"/>
        <w:jc w:val="right"/>
        <w:rPr>
          <w:i/>
        </w:rPr>
      </w:pPr>
    </w:p>
    <w:p w:rsidR="002A3D4D" w:rsidRDefault="0064284C">
      <w:pPr>
        <w:spacing w:after="137" w:line="259" w:lineRule="auto"/>
        <w:ind w:left="10" w:right="3207"/>
        <w:jc w:val="right"/>
      </w:pPr>
      <w:r>
        <w:rPr>
          <w:i/>
        </w:rPr>
        <w:t>Bảng 3.6: Đặc tả usecase thanh toán</w:t>
      </w:r>
      <w:r>
        <w:rPr>
          <w:b/>
          <w:i/>
        </w:rPr>
        <w:t xml:space="preserve"> </w:t>
      </w:r>
    </w:p>
    <w:p w:rsidR="002A3D4D" w:rsidRDefault="0064284C">
      <w:pPr>
        <w:pStyle w:val="Heading3"/>
        <w:ind w:left="278" w:right="0"/>
      </w:pPr>
      <w:bookmarkStart w:id="137" w:name="_Toc26879078"/>
      <w:bookmarkStart w:id="138" w:name="_Toc27028911"/>
      <w:r>
        <w:t>3.3.7 Đặc tả usecase Quản lý giỏ hàng</w:t>
      </w:r>
      <w:bookmarkEnd w:id="137"/>
      <w:bookmarkEnd w:id="138"/>
      <w:r>
        <w:t xml:space="preserve"> </w:t>
      </w:r>
    </w:p>
    <w:p w:rsidR="002A3D4D" w:rsidRDefault="002A3D4D"/>
    <w:tbl>
      <w:tblPr>
        <w:tblStyle w:val="Style30"/>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Quản lý giỏ hàng</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mô tả người thành viên quản lý giỏ hàng của</w:t>
            </w:r>
          </w:p>
          <w:p w:rsidR="002A3D4D" w:rsidRDefault="0064284C">
            <w:pPr>
              <w:rPr>
                <w:sz w:val="24"/>
                <w:szCs w:val="24"/>
              </w:rPr>
            </w:pPr>
            <w:r>
              <w:rPr>
                <w:sz w:val="24"/>
                <w:szCs w:val="24"/>
              </w:rPr>
              <w:t>mình, thực hiện các chức năng: đặt hàng, xem giỏ hàng,</w:t>
            </w:r>
          </w:p>
          <w:p w:rsidR="002A3D4D" w:rsidRDefault="0064284C">
            <w:pPr>
              <w:rPr>
                <w:sz w:val="24"/>
                <w:szCs w:val="24"/>
              </w:rPr>
            </w:pPr>
            <w:r>
              <w:rPr>
                <w:sz w:val="24"/>
                <w:szCs w:val="24"/>
              </w:rPr>
              <w:t>thêm thức ăn vào giỏ hàng, thay đổi số lượng thức ăn cần mua và</w:t>
            </w:r>
          </w:p>
          <w:p w:rsidR="002A3D4D" w:rsidRDefault="0064284C">
            <w:pPr>
              <w:rPr>
                <w:sz w:val="24"/>
                <w:szCs w:val="24"/>
              </w:rPr>
            </w:pPr>
            <w:r>
              <w:rPr>
                <w:sz w:val="24"/>
                <w:szCs w:val="24"/>
              </w:rPr>
              <w:t>hủy bỏ thức ăn đã thêm vào giỏ hàng.</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4"/>
                <w:szCs w:val="24"/>
              </w:rPr>
            </w:pPr>
            <w:r>
              <w:rPr>
                <w:sz w:val="24"/>
                <w:szCs w:val="24"/>
              </w:rPr>
              <w:t>Đã đăng nhập tài khoản thành viên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18"/>
              </w:numPr>
              <w:spacing w:after="160" w:line="259" w:lineRule="auto"/>
              <w:ind w:left="0" w:right="0" w:firstLine="0"/>
              <w:rPr>
                <w:sz w:val="20"/>
                <w:szCs w:val="20"/>
              </w:rPr>
            </w:pPr>
            <w:r>
              <w:rPr>
                <w:sz w:val="20"/>
                <w:szCs w:val="20"/>
              </w:rPr>
              <w:t>Hệ thống hiển thị đơn hàng và chức năng cho người dùng lựa chọn:</w:t>
            </w:r>
          </w:p>
          <w:p w:rsidR="002A3D4D" w:rsidRDefault="0064284C">
            <w:pPr>
              <w:numPr>
                <w:ilvl w:val="0"/>
                <w:numId w:val="19"/>
              </w:numPr>
              <w:spacing w:after="160" w:line="259" w:lineRule="auto"/>
              <w:ind w:left="0" w:right="0" w:firstLine="400"/>
              <w:rPr>
                <w:sz w:val="20"/>
                <w:szCs w:val="20"/>
              </w:rPr>
            </w:pPr>
            <w:r>
              <w:rPr>
                <w:sz w:val="20"/>
                <w:szCs w:val="20"/>
              </w:rPr>
              <w:t>Thêm thức ăn</w:t>
            </w:r>
          </w:p>
          <w:p w:rsidR="002A3D4D" w:rsidRDefault="0064284C">
            <w:pPr>
              <w:numPr>
                <w:ilvl w:val="0"/>
                <w:numId w:val="19"/>
              </w:numPr>
              <w:spacing w:after="160" w:line="259" w:lineRule="auto"/>
              <w:ind w:left="0" w:right="0" w:firstLine="400"/>
              <w:rPr>
                <w:sz w:val="20"/>
                <w:szCs w:val="20"/>
              </w:rPr>
            </w:pPr>
            <w:r>
              <w:rPr>
                <w:sz w:val="20"/>
                <w:szCs w:val="20"/>
              </w:rPr>
              <w:t>Sửa số lượng thức ăn</w:t>
            </w:r>
          </w:p>
          <w:p w:rsidR="002A3D4D" w:rsidRDefault="0064284C">
            <w:pPr>
              <w:numPr>
                <w:ilvl w:val="0"/>
                <w:numId w:val="19"/>
              </w:numPr>
              <w:spacing w:after="160" w:line="259" w:lineRule="auto"/>
              <w:ind w:left="0" w:right="0" w:firstLine="400"/>
              <w:rPr>
                <w:sz w:val="20"/>
                <w:szCs w:val="20"/>
              </w:rPr>
            </w:pPr>
            <w:r>
              <w:rPr>
                <w:sz w:val="20"/>
                <w:szCs w:val="20"/>
              </w:rPr>
              <w:t>Xóa thức ăn</w:t>
            </w:r>
          </w:p>
          <w:p w:rsidR="002A3D4D" w:rsidRDefault="0064284C">
            <w:pPr>
              <w:numPr>
                <w:ilvl w:val="0"/>
                <w:numId w:val="19"/>
              </w:numPr>
              <w:spacing w:after="160" w:line="259" w:lineRule="auto"/>
              <w:ind w:left="0" w:right="0" w:firstLine="400"/>
              <w:rPr>
                <w:sz w:val="20"/>
                <w:szCs w:val="20"/>
              </w:rPr>
            </w:pPr>
            <w:r>
              <w:rPr>
                <w:sz w:val="20"/>
                <w:szCs w:val="20"/>
              </w:rPr>
              <w:t>Xóa đơn hàng</w:t>
            </w:r>
          </w:p>
          <w:p w:rsidR="002A3D4D" w:rsidRDefault="0064284C">
            <w:pPr>
              <w:numPr>
                <w:ilvl w:val="0"/>
                <w:numId w:val="18"/>
              </w:numPr>
              <w:spacing w:after="160" w:line="259" w:lineRule="auto"/>
              <w:ind w:left="0" w:right="0" w:firstLine="0"/>
              <w:rPr>
                <w:sz w:val="20"/>
                <w:szCs w:val="20"/>
              </w:rPr>
            </w:pPr>
            <w:r>
              <w:rPr>
                <w:sz w:val="20"/>
                <w:szCs w:val="20"/>
              </w:rPr>
              <w:t>Bước 1a: thêm thức ăn</w:t>
            </w:r>
          </w:p>
          <w:p w:rsidR="002A3D4D" w:rsidRDefault="0064284C">
            <w:pPr>
              <w:ind w:left="270"/>
              <w:rPr>
                <w:sz w:val="20"/>
                <w:szCs w:val="20"/>
              </w:rPr>
            </w:pPr>
            <w:r>
              <w:rPr>
                <w:sz w:val="20"/>
                <w:szCs w:val="20"/>
              </w:rPr>
              <w:t xml:space="preserve">- Hệ thống hiển thị </w:t>
            </w:r>
            <w:r w:rsidR="00EA4880">
              <w:rPr>
                <w:sz w:val="20"/>
                <w:szCs w:val="20"/>
              </w:rPr>
              <w:t>danh sách</w:t>
            </w:r>
            <w:r>
              <w:rPr>
                <w:sz w:val="20"/>
                <w:szCs w:val="20"/>
              </w:rPr>
              <w:t xml:space="preserve"> thức ăn</w:t>
            </w:r>
          </w:p>
          <w:p w:rsidR="002A3D4D" w:rsidRDefault="0064284C">
            <w:pPr>
              <w:ind w:left="270"/>
              <w:rPr>
                <w:sz w:val="20"/>
                <w:szCs w:val="20"/>
              </w:rPr>
            </w:pPr>
            <w:r>
              <w:rPr>
                <w:sz w:val="20"/>
                <w:szCs w:val="20"/>
              </w:rPr>
              <w:t>- Người dùng chọn thức ăn muốn thêm vào giỏ hàng và chọn xác nhận</w:t>
            </w:r>
          </w:p>
          <w:p w:rsidR="002A3D4D" w:rsidRDefault="0064284C">
            <w:pPr>
              <w:ind w:left="270"/>
              <w:rPr>
                <w:sz w:val="20"/>
                <w:szCs w:val="20"/>
              </w:rPr>
            </w:pPr>
            <w:r>
              <w:rPr>
                <w:sz w:val="20"/>
                <w:szCs w:val="20"/>
              </w:rPr>
              <w:t xml:space="preserve">- Hệ thống lưu thông tin thức ăn vào giỏ </w:t>
            </w:r>
            <w:r>
              <w:rPr>
                <w:sz w:val="20"/>
                <w:szCs w:val="20"/>
              </w:rPr>
              <w:lastRenderedPageBreak/>
              <w:t>hàng</w:t>
            </w:r>
          </w:p>
          <w:p w:rsidR="002A3D4D" w:rsidRDefault="0064284C">
            <w:pPr>
              <w:numPr>
                <w:ilvl w:val="0"/>
                <w:numId w:val="18"/>
              </w:numPr>
              <w:spacing w:after="160" w:line="259" w:lineRule="auto"/>
              <w:ind w:left="0" w:right="0" w:firstLine="0"/>
              <w:rPr>
                <w:sz w:val="20"/>
                <w:szCs w:val="20"/>
              </w:rPr>
            </w:pPr>
            <w:r>
              <w:rPr>
                <w:sz w:val="20"/>
                <w:szCs w:val="20"/>
              </w:rPr>
              <w:t>Bước 1b: sửa giỏ hàng</w:t>
            </w:r>
          </w:p>
          <w:p w:rsidR="002A3D4D" w:rsidRDefault="0064284C">
            <w:pPr>
              <w:ind w:left="270"/>
              <w:rPr>
                <w:sz w:val="20"/>
                <w:szCs w:val="20"/>
              </w:rPr>
            </w:pPr>
            <w:r>
              <w:rPr>
                <w:sz w:val="20"/>
                <w:szCs w:val="20"/>
              </w:rPr>
              <w:t>- Người dùng chọn thức ăn cần sửa</w:t>
            </w:r>
          </w:p>
          <w:p w:rsidR="002A3D4D" w:rsidRDefault="0064284C">
            <w:pPr>
              <w:ind w:left="270"/>
              <w:rPr>
                <w:sz w:val="20"/>
                <w:szCs w:val="20"/>
              </w:rPr>
            </w:pPr>
            <w:r>
              <w:rPr>
                <w:sz w:val="20"/>
                <w:szCs w:val="20"/>
              </w:rPr>
              <w:t>- Hệ thống hiển thị giỏ hàng và số lượng thức ăn</w:t>
            </w:r>
          </w:p>
          <w:p w:rsidR="002A3D4D" w:rsidRDefault="0064284C">
            <w:pPr>
              <w:ind w:left="270"/>
              <w:rPr>
                <w:sz w:val="20"/>
                <w:szCs w:val="20"/>
              </w:rPr>
            </w:pPr>
            <w:r>
              <w:rPr>
                <w:sz w:val="20"/>
                <w:szCs w:val="20"/>
              </w:rPr>
              <w:t>- Hệ thống lưu vào cơ sở dữ liệu</w:t>
            </w:r>
          </w:p>
          <w:p w:rsidR="002A3D4D" w:rsidRDefault="0064284C">
            <w:pPr>
              <w:numPr>
                <w:ilvl w:val="0"/>
                <w:numId w:val="18"/>
              </w:numPr>
              <w:spacing w:after="160" w:line="259" w:lineRule="auto"/>
              <w:ind w:left="0" w:right="0" w:firstLine="0"/>
              <w:rPr>
                <w:sz w:val="20"/>
                <w:szCs w:val="20"/>
              </w:rPr>
            </w:pPr>
            <w:r>
              <w:rPr>
                <w:sz w:val="20"/>
                <w:szCs w:val="20"/>
              </w:rPr>
              <w:t>Bước 1c: xóa thức ăn</w:t>
            </w:r>
          </w:p>
          <w:p w:rsidR="002A3D4D" w:rsidRDefault="0064284C">
            <w:pPr>
              <w:ind w:left="270"/>
              <w:rPr>
                <w:sz w:val="20"/>
                <w:szCs w:val="20"/>
              </w:rPr>
            </w:pPr>
            <w:r>
              <w:rPr>
                <w:sz w:val="20"/>
                <w:szCs w:val="20"/>
              </w:rPr>
              <w:t>- Người dùng chọn thức ăn cần xóa</w:t>
            </w:r>
          </w:p>
          <w:p w:rsidR="002A3D4D" w:rsidRDefault="0064284C">
            <w:pPr>
              <w:ind w:left="270"/>
              <w:rPr>
                <w:sz w:val="20"/>
                <w:szCs w:val="20"/>
              </w:rPr>
            </w:pPr>
            <w:r>
              <w:rPr>
                <w:sz w:val="20"/>
                <w:szCs w:val="20"/>
              </w:rPr>
              <w:t xml:space="preserve">- Hệ thống hiển thị bảng thông báo xác nhận và hủy </w:t>
            </w:r>
          </w:p>
          <w:p w:rsidR="002A3D4D" w:rsidRDefault="0064284C">
            <w:pPr>
              <w:ind w:left="270"/>
              <w:rPr>
                <w:sz w:val="20"/>
                <w:szCs w:val="20"/>
              </w:rPr>
            </w:pPr>
            <w:r>
              <w:rPr>
                <w:sz w:val="20"/>
                <w:szCs w:val="20"/>
              </w:rPr>
              <w:t xml:space="preserve">- Người dùng chọn xác nhận </w:t>
            </w:r>
          </w:p>
          <w:p w:rsidR="002A3D4D" w:rsidRDefault="0064284C">
            <w:pPr>
              <w:ind w:left="270"/>
              <w:rPr>
                <w:sz w:val="20"/>
                <w:szCs w:val="20"/>
              </w:rPr>
            </w:pPr>
            <w:r>
              <w:rPr>
                <w:sz w:val="20"/>
                <w:szCs w:val="20"/>
              </w:rPr>
              <w:t>- Hệ thống xóa thức ăn ra khỏi giỏ hàng</w:t>
            </w:r>
          </w:p>
          <w:p w:rsidR="002A3D4D" w:rsidRDefault="0064284C">
            <w:pPr>
              <w:numPr>
                <w:ilvl w:val="0"/>
                <w:numId w:val="18"/>
              </w:numPr>
              <w:spacing w:after="160" w:line="259" w:lineRule="auto"/>
              <w:ind w:left="0" w:right="0" w:firstLine="0"/>
              <w:rPr>
                <w:sz w:val="20"/>
                <w:szCs w:val="20"/>
              </w:rPr>
            </w:pPr>
            <w:r>
              <w:rPr>
                <w:sz w:val="20"/>
                <w:szCs w:val="20"/>
              </w:rPr>
              <w:t>Bước 1.d: xóa đơn hàng</w:t>
            </w:r>
          </w:p>
          <w:p w:rsidR="002A3D4D" w:rsidRDefault="0064284C">
            <w:pPr>
              <w:ind w:left="270"/>
              <w:rPr>
                <w:sz w:val="20"/>
                <w:szCs w:val="20"/>
              </w:rPr>
            </w:pPr>
            <w:r>
              <w:rPr>
                <w:sz w:val="20"/>
                <w:szCs w:val="20"/>
              </w:rPr>
              <w:t>- Người dung chọn xóa đơn hàng</w:t>
            </w:r>
          </w:p>
          <w:p w:rsidR="002A3D4D" w:rsidRDefault="0064284C">
            <w:pPr>
              <w:ind w:left="270"/>
              <w:rPr>
                <w:sz w:val="20"/>
                <w:szCs w:val="20"/>
              </w:rPr>
            </w:pPr>
            <w:r>
              <w:rPr>
                <w:sz w:val="20"/>
                <w:szCs w:val="20"/>
              </w:rPr>
              <w:t>- Hệ thống hiển thị bảng thông báo xác nhận và hủy</w:t>
            </w:r>
          </w:p>
          <w:p w:rsidR="002A3D4D" w:rsidRDefault="0064284C">
            <w:pPr>
              <w:ind w:left="270"/>
              <w:rPr>
                <w:sz w:val="20"/>
                <w:szCs w:val="20"/>
              </w:rPr>
            </w:pPr>
            <w:r>
              <w:rPr>
                <w:sz w:val="20"/>
                <w:szCs w:val="20"/>
              </w:rPr>
              <w:t xml:space="preserve">- Người dùng chọn xác nhận </w:t>
            </w:r>
          </w:p>
          <w:p w:rsidR="002A3D4D" w:rsidRDefault="0064284C">
            <w:pPr>
              <w:ind w:left="270"/>
              <w:rPr>
                <w:sz w:val="20"/>
                <w:szCs w:val="20"/>
              </w:rPr>
            </w:pPr>
            <w:r>
              <w:rPr>
                <w:sz w:val="20"/>
                <w:szCs w:val="20"/>
              </w:rPr>
              <w:t>- Hệ thống xóa đơn hàng ra khỏi cơ sở dữ liệu</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4"/>
                <w:szCs w:val="24"/>
              </w:rPr>
              <w:t>- Nếu người dùng không chọn xác nhận thì sẽ ko có chuyện gì xảy ra</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dùng phải đăng nhập vào hệ thống rồi mới thực hiện</w:t>
            </w:r>
          </w:p>
          <w:p w:rsidR="002A3D4D" w:rsidRDefault="0064284C">
            <w:pPr>
              <w:rPr>
                <w:sz w:val="24"/>
                <w:szCs w:val="24"/>
              </w:rPr>
            </w:pPr>
            <w:r>
              <w:rPr>
                <w:sz w:val="24"/>
                <w:szCs w:val="24"/>
              </w:rPr>
              <w:t>được chức năng tương ứng của giỏ hàng.</w:t>
            </w:r>
          </w:p>
        </w:tc>
      </w:tr>
    </w:tbl>
    <w:p w:rsidR="002A3D4D" w:rsidRDefault="002A3D4D"/>
    <w:p w:rsidR="002A3D4D" w:rsidRDefault="0064284C">
      <w:pPr>
        <w:spacing w:after="137" w:line="259" w:lineRule="auto"/>
        <w:ind w:left="10" w:right="2888"/>
        <w:jc w:val="right"/>
      </w:pPr>
      <w:r>
        <w:rPr>
          <w:i/>
        </w:rPr>
        <w:t>Bảng 3.7: Đặc tả usecase quản lý giỏ hàng</w:t>
      </w:r>
      <w:r>
        <w:rPr>
          <w:b/>
          <w:i/>
        </w:rP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64284C">
      <w:pPr>
        <w:pStyle w:val="Heading3"/>
        <w:ind w:left="278" w:right="0"/>
      </w:pPr>
      <w:bookmarkStart w:id="139" w:name="_Toc26879079"/>
      <w:bookmarkStart w:id="140" w:name="_Toc27028912"/>
      <w:r>
        <w:t>3.3.8 Đặc tả usecase Xem tài khoản cá nhân</w:t>
      </w:r>
      <w:bookmarkEnd w:id="139"/>
      <w:bookmarkEnd w:id="140"/>
      <w:r>
        <w:t xml:space="preserve"> </w:t>
      </w:r>
    </w:p>
    <w:tbl>
      <w:tblPr>
        <w:tblStyle w:val="Style31"/>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Xem tài khoản cá nhân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0"/>
                <w:szCs w:val="20"/>
              </w:rPr>
              <w:t>Thành viên</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cho người dùng quản lý thông tin trong cơ sở dữ</w:t>
            </w:r>
          </w:p>
          <w:p w:rsidR="002A3D4D" w:rsidRDefault="0064284C">
            <w:pPr>
              <w:rPr>
                <w:sz w:val="24"/>
                <w:szCs w:val="24"/>
              </w:rPr>
            </w:pPr>
            <w:r>
              <w:rPr>
                <w:sz w:val="24"/>
                <w:szCs w:val="24"/>
              </w:rPr>
              <w:t>liệu của hệ thống. Bao gồm các thao tác: xem, thay đổi thông</w:t>
            </w:r>
          </w:p>
          <w:p w:rsidR="002A3D4D" w:rsidRDefault="0064284C">
            <w:pPr>
              <w:rPr>
                <w:sz w:val="24"/>
                <w:szCs w:val="24"/>
              </w:rPr>
            </w:pPr>
            <w:r>
              <w:rPr>
                <w:sz w:val="24"/>
                <w:szCs w:val="24"/>
              </w:rPr>
              <w:t>tin tài khoản, xóa tài khoản ra khỏi hệ thống, lấy lại mật khẩu</w:t>
            </w:r>
          </w:p>
          <w:p w:rsidR="002A3D4D" w:rsidRDefault="0064284C">
            <w:pPr>
              <w:rPr>
                <w:sz w:val="24"/>
                <w:szCs w:val="24"/>
              </w:rPr>
            </w:pPr>
            <w:r>
              <w:rPr>
                <w:sz w:val="24"/>
                <w:szCs w:val="24"/>
              </w:rPr>
              <w:t>và thay đổi mật khẩu.</w:t>
            </w:r>
          </w:p>
        </w:tc>
      </w:tr>
      <w:tr w:rsidR="002A3D4D">
        <w:tc>
          <w:tcPr>
            <w:tcW w:w="2259" w:type="dxa"/>
            <w:vAlign w:val="center"/>
          </w:tcPr>
          <w:p w:rsidR="002A3D4D" w:rsidRDefault="0064284C">
            <w:pPr>
              <w:jc w:val="left"/>
              <w:rPr>
                <w:sz w:val="20"/>
                <w:szCs w:val="20"/>
              </w:rPr>
            </w:pPr>
            <w:r>
              <w:rPr>
                <w:b/>
                <w:sz w:val="24"/>
                <w:szCs w:val="24"/>
              </w:rPr>
              <w:t xml:space="preserve">Điều kiện </w:t>
            </w:r>
            <w:r>
              <w:rPr>
                <w:b/>
                <w:sz w:val="24"/>
                <w:szCs w:val="24"/>
              </w:rPr>
              <w:lastRenderedPageBreak/>
              <w:t>tiên quyết</w:t>
            </w:r>
          </w:p>
        </w:tc>
        <w:tc>
          <w:tcPr>
            <w:tcW w:w="6430" w:type="dxa"/>
            <w:gridSpan w:val="2"/>
          </w:tcPr>
          <w:p w:rsidR="002A3D4D" w:rsidRDefault="0064284C">
            <w:pPr>
              <w:rPr>
                <w:sz w:val="24"/>
                <w:szCs w:val="24"/>
              </w:rPr>
            </w:pPr>
            <w:r>
              <w:rPr>
                <w:sz w:val="24"/>
                <w:szCs w:val="24"/>
              </w:rPr>
              <w:lastRenderedPageBreak/>
              <w:t>Đã đăng nhập tài khoản thành viên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lastRenderedPageBreak/>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20"/>
              </w:numPr>
              <w:spacing w:after="160" w:line="259" w:lineRule="auto"/>
              <w:ind w:right="0"/>
              <w:rPr>
                <w:sz w:val="20"/>
                <w:szCs w:val="20"/>
              </w:rPr>
            </w:pPr>
            <w:r>
              <w:rPr>
                <w:sz w:val="20"/>
                <w:szCs w:val="20"/>
              </w:rPr>
              <w:t>Hệ thống hiển thị thông tin thành viên và chức năng cho người dùng lựa chọn:</w:t>
            </w:r>
          </w:p>
          <w:p w:rsidR="002A3D4D" w:rsidRDefault="0064284C">
            <w:pPr>
              <w:numPr>
                <w:ilvl w:val="0"/>
                <w:numId w:val="21"/>
              </w:numPr>
              <w:spacing w:after="160" w:line="259" w:lineRule="auto"/>
              <w:ind w:left="0" w:right="0" w:firstLine="400"/>
              <w:rPr>
                <w:sz w:val="20"/>
                <w:szCs w:val="20"/>
              </w:rPr>
            </w:pPr>
            <w:r>
              <w:rPr>
                <w:sz w:val="20"/>
                <w:szCs w:val="20"/>
              </w:rPr>
              <w:t>Sửa thông tin cá nhân</w:t>
            </w:r>
          </w:p>
          <w:p w:rsidR="002A3D4D" w:rsidRDefault="0064284C">
            <w:pPr>
              <w:numPr>
                <w:ilvl w:val="0"/>
                <w:numId w:val="21"/>
              </w:numPr>
              <w:spacing w:after="160" w:line="259" w:lineRule="auto"/>
              <w:ind w:left="0" w:right="0" w:firstLine="400"/>
              <w:rPr>
                <w:sz w:val="20"/>
                <w:szCs w:val="20"/>
              </w:rPr>
            </w:pPr>
            <w:r>
              <w:rPr>
                <w:sz w:val="20"/>
                <w:szCs w:val="20"/>
              </w:rPr>
              <w:t>Đổi mật khẩu</w:t>
            </w:r>
          </w:p>
          <w:p w:rsidR="002A3D4D" w:rsidRDefault="0064284C">
            <w:pPr>
              <w:numPr>
                <w:ilvl w:val="0"/>
                <w:numId w:val="21"/>
              </w:numPr>
              <w:spacing w:after="160" w:line="259" w:lineRule="auto"/>
              <w:ind w:left="0" w:right="0" w:firstLine="400"/>
              <w:rPr>
                <w:sz w:val="20"/>
                <w:szCs w:val="20"/>
              </w:rPr>
            </w:pPr>
            <w:r>
              <w:rPr>
                <w:sz w:val="20"/>
                <w:szCs w:val="20"/>
              </w:rPr>
              <w:t>Quên mật khẩu</w:t>
            </w:r>
          </w:p>
          <w:p w:rsidR="002A3D4D" w:rsidRDefault="0064284C">
            <w:pPr>
              <w:numPr>
                <w:ilvl w:val="0"/>
                <w:numId w:val="20"/>
              </w:numPr>
              <w:spacing w:after="160" w:line="259" w:lineRule="auto"/>
              <w:ind w:right="0"/>
              <w:rPr>
                <w:sz w:val="20"/>
                <w:szCs w:val="20"/>
              </w:rPr>
            </w:pPr>
            <w:r>
              <w:rPr>
                <w:sz w:val="20"/>
                <w:szCs w:val="20"/>
              </w:rPr>
              <w:t>Bước 1a: sửa thông tin cá nhân</w:t>
            </w:r>
          </w:p>
          <w:p w:rsidR="002A3D4D" w:rsidRDefault="0064284C">
            <w:pPr>
              <w:ind w:left="270"/>
              <w:rPr>
                <w:sz w:val="20"/>
                <w:szCs w:val="20"/>
              </w:rPr>
            </w:pPr>
            <w:r>
              <w:rPr>
                <w:sz w:val="20"/>
                <w:szCs w:val="20"/>
              </w:rPr>
              <w:t>- Hệ thống hiển thị thông tin cá nhân của thành viên</w:t>
            </w:r>
          </w:p>
          <w:p w:rsidR="002A3D4D" w:rsidRDefault="0064284C">
            <w:pPr>
              <w:ind w:left="270"/>
              <w:rPr>
                <w:sz w:val="20"/>
                <w:szCs w:val="20"/>
              </w:rPr>
            </w:pPr>
            <w:r>
              <w:rPr>
                <w:sz w:val="20"/>
                <w:szCs w:val="20"/>
              </w:rPr>
              <w:t>- Người dùng thay đổi như tên, địa chỉ, sdt, mail…và chọn xác nhận</w:t>
            </w:r>
          </w:p>
          <w:p w:rsidR="002A3D4D" w:rsidRDefault="0064284C">
            <w:pPr>
              <w:ind w:left="270"/>
              <w:rPr>
                <w:sz w:val="20"/>
                <w:szCs w:val="20"/>
              </w:rPr>
            </w:pPr>
            <w:r>
              <w:rPr>
                <w:sz w:val="20"/>
                <w:szCs w:val="20"/>
              </w:rPr>
              <w:t>- Hệ thống lưu thông tin cá nhân của thành viên vào cơ sở dữ liệu</w:t>
            </w:r>
          </w:p>
          <w:p w:rsidR="002A3D4D" w:rsidRDefault="0064284C">
            <w:pPr>
              <w:numPr>
                <w:ilvl w:val="0"/>
                <w:numId w:val="20"/>
              </w:numPr>
              <w:spacing w:after="160" w:line="259" w:lineRule="auto"/>
              <w:ind w:right="0"/>
              <w:rPr>
                <w:sz w:val="20"/>
                <w:szCs w:val="20"/>
              </w:rPr>
            </w:pPr>
            <w:r>
              <w:rPr>
                <w:sz w:val="20"/>
                <w:szCs w:val="20"/>
              </w:rPr>
              <w:t>Bước 1b: đổi mật khẩu</w:t>
            </w:r>
          </w:p>
          <w:p w:rsidR="002A3D4D" w:rsidRDefault="0064284C">
            <w:pPr>
              <w:ind w:left="270"/>
              <w:rPr>
                <w:sz w:val="20"/>
                <w:szCs w:val="20"/>
              </w:rPr>
            </w:pPr>
            <w:r>
              <w:rPr>
                <w:sz w:val="20"/>
                <w:szCs w:val="20"/>
              </w:rPr>
              <w:t>- Hệ thống hiển thị mất khẩu cũ và mật khẩu mới</w:t>
            </w:r>
          </w:p>
          <w:p w:rsidR="002A3D4D" w:rsidRDefault="0064284C">
            <w:pPr>
              <w:ind w:left="270"/>
              <w:rPr>
                <w:sz w:val="20"/>
                <w:szCs w:val="20"/>
              </w:rPr>
            </w:pPr>
            <w:r>
              <w:rPr>
                <w:sz w:val="20"/>
                <w:szCs w:val="20"/>
              </w:rPr>
              <w:t>- Người dùng nhập mật khẩu cũ và mật khẩu mới cần đổi và xác nhận</w:t>
            </w:r>
          </w:p>
          <w:p w:rsidR="002A3D4D" w:rsidRDefault="0064284C">
            <w:pPr>
              <w:ind w:left="270"/>
              <w:rPr>
                <w:sz w:val="20"/>
                <w:szCs w:val="20"/>
              </w:rPr>
            </w:pPr>
            <w:r>
              <w:rPr>
                <w:sz w:val="20"/>
                <w:szCs w:val="20"/>
              </w:rPr>
              <w:t>- Hệ thống lưu mật khẩu vào cơ sở dữ liệu</w:t>
            </w:r>
          </w:p>
          <w:p w:rsidR="002A3D4D" w:rsidRDefault="0064284C">
            <w:pPr>
              <w:numPr>
                <w:ilvl w:val="0"/>
                <w:numId w:val="20"/>
              </w:numPr>
              <w:spacing w:after="160" w:line="259" w:lineRule="auto"/>
              <w:ind w:right="0"/>
              <w:rPr>
                <w:sz w:val="20"/>
                <w:szCs w:val="20"/>
              </w:rPr>
            </w:pPr>
            <w:r>
              <w:rPr>
                <w:sz w:val="20"/>
                <w:szCs w:val="20"/>
              </w:rPr>
              <w:t>Bước 1c: quên mật khẩu</w:t>
            </w:r>
          </w:p>
          <w:p w:rsidR="002A3D4D" w:rsidRDefault="0064284C">
            <w:pPr>
              <w:ind w:left="270"/>
              <w:rPr>
                <w:sz w:val="20"/>
                <w:szCs w:val="20"/>
              </w:rPr>
            </w:pPr>
            <w:r>
              <w:rPr>
                <w:sz w:val="20"/>
                <w:szCs w:val="20"/>
              </w:rPr>
              <w:t>- Hệ thống hiển thị xác nhận mail hoặc sdt</w:t>
            </w:r>
          </w:p>
          <w:p w:rsidR="002A3D4D" w:rsidRDefault="0064284C">
            <w:pPr>
              <w:ind w:left="270"/>
              <w:rPr>
                <w:sz w:val="20"/>
                <w:szCs w:val="20"/>
              </w:rPr>
            </w:pPr>
            <w:r>
              <w:rPr>
                <w:sz w:val="20"/>
                <w:szCs w:val="20"/>
              </w:rPr>
              <w:t>- Người dùng nhập mail hoặc sdt</w:t>
            </w:r>
          </w:p>
          <w:p w:rsidR="002A3D4D" w:rsidRDefault="0064284C">
            <w:pPr>
              <w:ind w:left="270"/>
              <w:rPr>
                <w:sz w:val="20"/>
                <w:szCs w:val="20"/>
              </w:rPr>
            </w:pPr>
            <w:r>
              <w:rPr>
                <w:sz w:val="20"/>
                <w:szCs w:val="20"/>
              </w:rPr>
              <w:t>- Hệ thống gửi mã về mail hoặc sdt</w:t>
            </w:r>
          </w:p>
          <w:p w:rsidR="002A3D4D" w:rsidRDefault="0064284C">
            <w:pPr>
              <w:ind w:left="270"/>
              <w:rPr>
                <w:sz w:val="20"/>
                <w:szCs w:val="20"/>
              </w:rPr>
            </w:pPr>
            <w:r>
              <w:rPr>
                <w:sz w:val="20"/>
                <w:szCs w:val="20"/>
              </w:rPr>
              <w:t>- Người dùng nhập mã và chọn xác nhận</w:t>
            </w:r>
          </w:p>
          <w:p w:rsidR="002A3D4D" w:rsidRDefault="0064284C">
            <w:pPr>
              <w:ind w:left="270"/>
              <w:rPr>
                <w:sz w:val="20"/>
                <w:szCs w:val="20"/>
              </w:rPr>
            </w:pPr>
            <w:r>
              <w:rPr>
                <w:sz w:val="20"/>
                <w:szCs w:val="20"/>
              </w:rPr>
              <w:t>- Hệ thống gửi mật khẩu về mail của người dùng</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4"/>
                <w:szCs w:val="24"/>
              </w:rPr>
              <w:t>- Nếu người dùng không chọn xác nhận thì sẽ ko có chuyện gì xảy ra</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dùng phải đăng nhập vào hệ thống rồi mới thực hiện</w:t>
            </w:r>
          </w:p>
          <w:p w:rsidR="002A3D4D" w:rsidRDefault="0064284C">
            <w:pPr>
              <w:rPr>
                <w:sz w:val="24"/>
                <w:szCs w:val="24"/>
              </w:rPr>
            </w:pPr>
            <w:r>
              <w:rPr>
                <w:sz w:val="24"/>
                <w:szCs w:val="24"/>
              </w:rPr>
              <w:t>được chức năng quản lý tài khoản</w:t>
            </w:r>
          </w:p>
        </w:tc>
      </w:tr>
      <w:tr w:rsidR="002A3D4D">
        <w:trPr>
          <w:trHeight w:val="880"/>
        </w:trPr>
        <w:tc>
          <w:tcPr>
            <w:tcW w:w="2259" w:type="dxa"/>
            <w:vAlign w:val="center"/>
          </w:tcPr>
          <w:p w:rsidR="002A3D4D" w:rsidRDefault="0064284C">
            <w:pPr>
              <w:jc w:val="left"/>
              <w:rPr>
                <w:sz w:val="24"/>
                <w:szCs w:val="24"/>
              </w:rPr>
            </w:pPr>
            <w:r>
              <w:rPr>
                <w:b/>
                <w:sz w:val="24"/>
                <w:szCs w:val="24"/>
              </w:rPr>
              <w:t>Trạng thái hệ thống sau khi thực hiện use case</w:t>
            </w:r>
          </w:p>
        </w:tc>
        <w:tc>
          <w:tcPr>
            <w:tcW w:w="6430" w:type="dxa"/>
            <w:gridSpan w:val="2"/>
          </w:tcPr>
          <w:p w:rsidR="002A3D4D" w:rsidRDefault="0064284C">
            <w:pPr>
              <w:rPr>
                <w:sz w:val="24"/>
                <w:szCs w:val="24"/>
              </w:rPr>
            </w:pPr>
            <w:r>
              <w:rPr>
                <w:sz w:val="24"/>
                <w:szCs w:val="24"/>
              </w:rPr>
              <w:t>Nếu use case thành công thì có thể quản lý tài khoản theo nhu cầu cần thiết. Ngược lại trạng thái hệ thống không có gì thay đổi.</w:t>
            </w:r>
          </w:p>
        </w:tc>
      </w:tr>
    </w:tbl>
    <w:p w:rsidR="002A3D4D" w:rsidRDefault="002A3D4D"/>
    <w:p w:rsidR="002A3D4D" w:rsidRDefault="0064284C">
      <w:pPr>
        <w:spacing w:after="137" w:line="259" w:lineRule="auto"/>
        <w:ind w:left="10" w:right="2588"/>
        <w:jc w:val="right"/>
      </w:pPr>
      <w:r>
        <w:rPr>
          <w:i/>
        </w:rPr>
        <w:t>Bảng 3.8: Đặc tả usecase xem tài khoản cá nhân</w:t>
      </w:r>
      <w:r>
        <w:rPr>
          <w:b/>
          <w:i/>
        </w:rPr>
        <w:t xml:space="preserve"> </w:t>
      </w:r>
    </w:p>
    <w:p w:rsidR="002A3D4D" w:rsidRDefault="0064284C">
      <w:pPr>
        <w:pStyle w:val="Heading3"/>
        <w:ind w:left="278" w:right="0"/>
      </w:pPr>
      <w:bookmarkStart w:id="141" w:name="_Toc26879080"/>
      <w:bookmarkStart w:id="142" w:name="_Toc27028913"/>
      <w:r>
        <w:lastRenderedPageBreak/>
        <w:t>3.3.9 Đặc tả usecase Quản lý thức ăn</w:t>
      </w:r>
      <w:bookmarkEnd w:id="141"/>
      <w:bookmarkEnd w:id="142"/>
      <w:r>
        <w:t xml:space="preserve">  </w:t>
      </w:r>
    </w:p>
    <w:tbl>
      <w:tblPr>
        <w:tblStyle w:val="Style32"/>
        <w:tblW w:w="8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3"/>
        <w:gridCol w:w="1770"/>
        <w:gridCol w:w="4675"/>
      </w:tblGrid>
      <w:tr w:rsidR="002A3D4D">
        <w:tc>
          <w:tcPr>
            <w:tcW w:w="2263" w:type="dxa"/>
            <w:vAlign w:val="center"/>
          </w:tcPr>
          <w:p w:rsidR="002A3D4D" w:rsidRDefault="0064284C">
            <w:pPr>
              <w:rPr>
                <w:sz w:val="24"/>
                <w:szCs w:val="24"/>
              </w:rPr>
            </w:pPr>
            <w:r>
              <w:rPr>
                <w:b/>
                <w:sz w:val="24"/>
                <w:szCs w:val="24"/>
              </w:rPr>
              <w:t>Tên Usecase</w:t>
            </w:r>
          </w:p>
        </w:tc>
        <w:tc>
          <w:tcPr>
            <w:tcW w:w="6445" w:type="dxa"/>
            <w:gridSpan w:val="2"/>
          </w:tcPr>
          <w:p w:rsidR="002A3D4D" w:rsidRDefault="0064284C">
            <w:pPr>
              <w:rPr>
                <w:sz w:val="24"/>
                <w:szCs w:val="24"/>
              </w:rPr>
            </w:pPr>
            <w:r>
              <w:rPr>
                <w:sz w:val="24"/>
                <w:szCs w:val="24"/>
              </w:rPr>
              <w:t>Usecase Quản lý thức ăn</w:t>
            </w:r>
          </w:p>
        </w:tc>
      </w:tr>
      <w:tr w:rsidR="002A3D4D">
        <w:tc>
          <w:tcPr>
            <w:tcW w:w="2263" w:type="dxa"/>
            <w:vAlign w:val="center"/>
          </w:tcPr>
          <w:p w:rsidR="002A3D4D" w:rsidRDefault="0064284C">
            <w:pPr>
              <w:rPr>
                <w:sz w:val="24"/>
                <w:szCs w:val="24"/>
              </w:rPr>
            </w:pPr>
            <w:r>
              <w:rPr>
                <w:b/>
                <w:sz w:val="24"/>
                <w:szCs w:val="24"/>
              </w:rPr>
              <w:t>Tác nhân</w:t>
            </w:r>
          </w:p>
        </w:tc>
        <w:tc>
          <w:tcPr>
            <w:tcW w:w="6445" w:type="dxa"/>
            <w:gridSpan w:val="2"/>
          </w:tcPr>
          <w:p w:rsidR="002A3D4D" w:rsidRDefault="0064284C">
            <w:pPr>
              <w:rPr>
                <w:sz w:val="24"/>
                <w:szCs w:val="24"/>
              </w:rPr>
            </w:pPr>
            <w:r>
              <w:rPr>
                <w:sz w:val="24"/>
                <w:szCs w:val="24"/>
              </w:rPr>
              <w:t>Quản lý</w:t>
            </w:r>
          </w:p>
        </w:tc>
      </w:tr>
      <w:tr w:rsidR="002A3D4D">
        <w:tc>
          <w:tcPr>
            <w:tcW w:w="2263" w:type="dxa"/>
            <w:vAlign w:val="center"/>
          </w:tcPr>
          <w:p w:rsidR="002A3D4D" w:rsidRDefault="0064284C">
            <w:pPr>
              <w:rPr>
                <w:sz w:val="24"/>
                <w:szCs w:val="24"/>
              </w:rPr>
            </w:pPr>
            <w:r>
              <w:rPr>
                <w:b/>
                <w:sz w:val="24"/>
                <w:szCs w:val="24"/>
              </w:rPr>
              <w:t>Tóm tắt</w:t>
            </w:r>
          </w:p>
        </w:tc>
        <w:tc>
          <w:tcPr>
            <w:tcW w:w="6445" w:type="dxa"/>
            <w:gridSpan w:val="2"/>
          </w:tcPr>
          <w:p w:rsidR="002A3D4D" w:rsidRDefault="0064284C">
            <w:pPr>
              <w:rPr>
                <w:sz w:val="24"/>
                <w:szCs w:val="24"/>
              </w:rPr>
            </w:pPr>
            <w:r>
              <w:rPr>
                <w:sz w:val="24"/>
                <w:szCs w:val="24"/>
              </w:rPr>
              <w:t>Use case này cho người quản trị quản lý thông tin thức ăn trong cơ sở dữ liệu của hệ thống. Bao gồm các thao tác: tìm kiếm, thêm, xóa, sửa</w:t>
            </w:r>
          </w:p>
        </w:tc>
      </w:tr>
      <w:tr w:rsidR="002A3D4D">
        <w:tc>
          <w:tcPr>
            <w:tcW w:w="2263" w:type="dxa"/>
            <w:vAlign w:val="center"/>
          </w:tcPr>
          <w:p w:rsidR="002A3D4D" w:rsidRDefault="0064284C">
            <w:pPr>
              <w:jc w:val="left"/>
              <w:rPr>
                <w:sz w:val="24"/>
                <w:szCs w:val="24"/>
              </w:rPr>
            </w:pPr>
            <w:r>
              <w:rPr>
                <w:b/>
                <w:sz w:val="24"/>
                <w:szCs w:val="24"/>
              </w:rPr>
              <w:t>Điều kiện tiên quyết</w:t>
            </w:r>
          </w:p>
        </w:tc>
        <w:tc>
          <w:tcPr>
            <w:tcW w:w="6445" w:type="dxa"/>
            <w:gridSpan w:val="2"/>
          </w:tcPr>
          <w:p w:rsidR="002A3D4D" w:rsidRDefault="0064284C">
            <w:pPr>
              <w:rPr>
                <w:sz w:val="24"/>
                <w:szCs w:val="24"/>
              </w:rPr>
            </w:pPr>
            <w:r>
              <w:rPr>
                <w:sz w:val="24"/>
                <w:szCs w:val="24"/>
              </w:rPr>
              <w:t>Đã đăng nhập quyền admin</w:t>
            </w:r>
          </w:p>
        </w:tc>
      </w:tr>
      <w:tr w:rsidR="002A3D4D">
        <w:tc>
          <w:tcPr>
            <w:tcW w:w="2263" w:type="dxa"/>
            <w:vMerge w:val="restart"/>
            <w:vAlign w:val="center"/>
          </w:tcPr>
          <w:p w:rsidR="002A3D4D" w:rsidRDefault="0064284C">
            <w:pPr>
              <w:widowControl/>
              <w:spacing w:line="240" w:lineRule="auto"/>
              <w:jc w:val="left"/>
              <w:rPr>
                <w:sz w:val="24"/>
                <w:szCs w:val="24"/>
              </w:rPr>
            </w:pPr>
            <w:r>
              <w:rPr>
                <w:b/>
                <w:sz w:val="24"/>
                <w:szCs w:val="24"/>
              </w:rPr>
              <w:t>Dòng sự kiện</w:t>
            </w:r>
          </w:p>
        </w:tc>
        <w:tc>
          <w:tcPr>
            <w:tcW w:w="1770" w:type="dxa"/>
            <w:vAlign w:val="center"/>
          </w:tcPr>
          <w:p w:rsidR="002A3D4D" w:rsidRDefault="0064284C">
            <w:pPr>
              <w:jc w:val="left"/>
              <w:rPr>
                <w:sz w:val="24"/>
                <w:szCs w:val="24"/>
              </w:rPr>
            </w:pPr>
            <w:r>
              <w:rPr>
                <w:sz w:val="24"/>
                <w:szCs w:val="24"/>
              </w:rPr>
              <w:t>Dòng sự kiện chính</w:t>
            </w:r>
          </w:p>
        </w:tc>
        <w:tc>
          <w:tcPr>
            <w:tcW w:w="4675" w:type="dxa"/>
          </w:tcPr>
          <w:p w:rsidR="002A3D4D" w:rsidRDefault="0064284C">
            <w:pPr>
              <w:numPr>
                <w:ilvl w:val="0"/>
                <w:numId w:val="22"/>
              </w:numPr>
              <w:spacing w:after="160" w:line="259" w:lineRule="auto"/>
              <w:ind w:right="0"/>
              <w:rPr>
                <w:sz w:val="20"/>
                <w:szCs w:val="20"/>
              </w:rPr>
            </w:pPr>
            <w:r>
              <w:rPr>
                <w:sz w:val="20"/>
                <w:szCs w:val="20"/>
              </w:rPr>
              <w:t xml:space="preserve">Hệ thống hiển thị </w:t>
            </w:r>
            <w:r w:rsidR="00EA4880">
              <w:rPr>
                <w:sz w:val="20"/>
                <w:szCs w:val="20"/>
              </w:rPr>
              <w:t>danh sách</w:t>
            </w:r>
            <w:r>
              <w:rPr>
                <w:sz w:val="20"/>
                <w:szCs w:val="20"/>
              </w:rPr>
              <w:t xml:space="preserve"> thức ăn và chức năng cho người dùng lựa chọn:</w:t>
            </w:r>
          </w:p>
          <w:p w:rsidR="002A3D4D" w:rsidRDefault="0064284C">
            <w:pPr>
              <w:numPr>
                <w:ilvl w:val="0"/>
                <w:numId w:val="23"/>
              </w:numPr>
              <w:spacing w:after="160" w:line="259" w:lineRule="auto"/>
              <w:ind w:left="520" w:right="0"/>
              <w:rPr>
                <w:sz w:val="20"/>
                <w:szCs w:val="20"/>
              </w:rPr>
            </w:pPr>
            <w:r>
              <w:rPr>
                <w:sz w:val="20"/>
                <w:szCs w:val="20"/>
              </w:rPr>
              <w:t>Thêm thức ăn</w:t>
            </w:r>
          </w:p>
          <w:p w:rsidR="002A3D4D" w:rsidRDefault="0064284C">
            <w:pPr>
              <w:numPr>
                <w:ilvl w:val="0"/>
                <w:numId w:val="23"/>
              </w:numPr>
              <w:spacing w:after="160" w:line="259" w:lineRule="auto"/>
              <w:ind w:left="520" w:right="0"/>
              <w:rPr>
                <w:sz w:val="20"/>
                <w:szCs w:val="20"/>
              </w:rPr>
            </w:pPr>
            <w:r>
              <w:rPr>
                <w:sz w:val="20"/>
                <w:szCs w:val="20"/>
              </w:rPr>
              <w:t xml:space="preserve">Tìm kiếm thức </w:t>
            </w:r>
          </w:p>
          <w:p w:rsidR="002A3D4D" w:rsidRDefault="0064284C">
            <w:pPr>
              <w:numPr>
                <w:ilvl w:val="0"/>
                <w:numId w:val="23"/>
              </w:numPr>
              <w:spacing w:after="160" w:line="259" w:lineRule="auto"/>
              <w:ind w:left="520" w:right="0"/>
              <w:rPr>
                <w:sz w:val="20"/>
                <w:szCs w:val="20"/>
              </w:rPr>
            </w:pPr>
            <w:r>
              <w:rPr>
                <w:sz w:val="20"/>
                <w:szCs w:val="20"/>
              </w:rPr>
              <w:t>Sửa thức ăn</w:t>
            </w:r>
          </w:p>
          <w:p w:rsidR="002A3D4D" w:rsidRDefault="0064284C">
            <w:pPr>
              <w:numPr>
                <w:ilvl w:val="0"/>
                <w:numId w:val="23"/>
              </w:numPr>
              <w:spacing w:after="160" w:line="259" w:lineRule="auto"/>
              <w:ind w:left="520" w:right="0"/>
              <w:rPr>
                <w:sz w:val="20"/>
                <w:szCs w:val="20"/>
              </w:rPr>
            </w:pPr>
            <w:r>
              <w:rPr>
                <w:sz w:val="20"/>
                <w:szCs w:val="20"/>
              </w:rPr>
              <w:t>Xóa thức ăn</w:t>
            </w:r>
          </w:p>
          <w:p w:rsidR="002A3D4D" w:rsidRDefault="0064284C">
            <w:pPr>
              <w:numPr>
                <w:ilvl w:val="0"/>
                <w:numId w:val="22"/>
              </w:numPr>
              <w:spacing w:after="160" w:line="259" w:lineRule="auto"/>
              <w:ind w:right="0"/>
              <w:rPr>
                <w:sz w:val="20"/>
                <w:szCs w:val="20"/>
              </w:rPr>
            </w:pPr>
            <w:r>
              <w:rPr>
                <w:sz w:val="20"/>
                <w:szCs w:val="20"/>
              </w:rPr>
              <w:t>Bước 1a: thêm thức ăn</w:t>
            </w:r>
          </w:p>
          <w:p w:rsidR="002A3D4D" w:rsidRDefault="0064284C">
            <w:pPr>
              <w:ind w:left="270"/>
              <w:rPr>
                <w:sz w:val="20"/>
                <w:szCs w:val="20"/>
              </w:rPr>
            </w:pPr>
            <w:r>
              <w:rPr>
                <w:sz w:val="20"/>
                <w:szCs w:val="20"/>
              </w:rPr>
              <w:t xml:space="preserve">- Hệ thống hiển thị form thông tin thức ăn </w:t>
            </w:r>
          </w:p>
          <w:p w:rsidR="002A3D4D" w:rsidRDefault="0064284C">
            <w:pPr>
              <w:ind w:left="270"/>
              <w:rPr>
                <w:sz w:val="20"/>
                <w:szCs w:val="20"/>
              </w:rPr>
            </w:pPr>
            <w:r>
              <w:rPr>
                <w:sz w:val="20"/>
                <w:szCs w:val="20"/>
              </w:rPr>
              <w:t>- Người dùng nhập đầy đủ thông tin thức ăn và chọn xác nhận</w:t>
            </w:r>
          </w:p>
          <w:p w:rsidR="002A3D4D" w:rsidRDefault="0064284C">
            <w:pPr>
              <w:ind w:left="270"/>
              <w:rPr>
                <w:sz w:val="20"/>
                <w:szCs w:val="20"/>
              </w:rPr>
            </w:pPr>
            <w:r>
              <w:rPr>
                <w:sz w:val="20"/>
                <w:szCs w:val="20"/>
              </w:rPr>
              <w:t>- Hệ thống lưu thức ăn vào cơ sở dữ liệu và hiển thị trên màn hình</w:t>
            </w:r>
          </w:p>
          <w:p w:rsidR="002A3D4D" w:rsidRDefault="0064284C">
            <w:pPr>
              <w:numPr>
                <w:ilvl w:val="0"/>
                <w:numId w:val="22"/>
              </w:numPr>
              <w:spacing w:after="160" w:line="259" w:lineRule="auto"/>
              <w:ind w:right="0"/>
              <w:rPr>
                <w:sz w:val="20"/>
                <w:szCs w:val="20"/>
              </w:rPr>
            </w:pPr>
            <w:r>
              <w:rPr>
                <w:sz w:val="20"/>
                <w:szCs w:val="20"/>
              </w:rPr>
              <w:t>Bước 1b: tìm kiếm thức ăn</w:t>
            </w:r>
          </w:p>
          <w:p w:rsidR="002A3D4D" w:rsidRDefault="0064284C">
            <w:pPr>
              <w:ind w:left="270"/>
              <w:rPr>
                <w:sz w:val="20"/>
                <w:szCs w:val="20"/>
              </w:rPr>
            </w:pPr>
            <w:r>
              <w:rPr>
                <w:sz w:val="20"/>
                <w:szCs w:val="20"/>
              </w:rPr>
              <w:t>- Người dùng nhập tên hoặc mã thức ăn cần tìm</w:t>
            </w:r>
          </w:p>
          <w:p w:rsidR="002A3D4D" w:rsidRDefault="0064284C">
            <w:pPr>
              <w:ind w:left="270"/>
              <w:rPr>
                <w:sz w:val="20"/>
                <w:szCs w:val="20"/>
              </w:rPr>
            </w:pPr>
            <w:r>
              <w:rPr>
                <w:sz w:val="20"/>
                <w:szCs w:val="20"/>
              </w:rPr>
              <w:t>- Hệ thống hiển thị thông tin thức ăn</w:t>
            </w:r>
          </w:p>
          <w:p w:rsidR="002A3D4D" w:rsidRDefault="0064284C">
            <w:pPr>
              <w:numPr>
                <w:ilvl w:val="0"/>
                <w:numId w:val="22"/>
              </w:numPr>
              <w:spacing w:after="160" w:line="259" w:lineRule="auto"/>
              <w:ind w:right="0"/>
              <w:rPr>
                <w:sz w:val="20"/>
                <w:szCs w:val="20"/>
              </w:rPr>
            </w:pPr>
            <w:r>
              <w:rPr>
                <w:sz w:val="20"/>
                <w:szCs w:val="20"/>
              </w:rPr>
              <w:t>Bước 1c: sửa thức ăn</w:t>
            </w:r>
          </w:p>
          <w:p w:rsidR="002A3D4D" w:rsidRDefault="0064284C">
            <w:pPr>
              <w:ind w:left="270"/>
              <w:rPr>
                <w:sz w:val="20"/>
                <w:szCs w:val="20"/>
              </w:rPr>
            </w:pPr>
            <w:r>
              <w:rPr>
                <w:sz w:val="20"/>
                <w:szCs w:val="20"/>
              </w:rPr>
              <w:t>- Người dùng chọn thức ăn cần sửa</w:t>
            </w:r>
          </w:p>
          <w:p w:rsidR="002A3D4D" w:rsidRDefault="0064284C">
            <w:pPr>
              <w:ind w:left="270"/>
              <w:rPr>
                <w:sz w:val="20"/>
                <w:szCs w:val="20"/>
              </w:rPr>
            </w:pPr>
            <w:r>
              <w:rPr>
                <w:sz w:val="20"/>
                <w:szCs w:val="20"/>
              </w:rPr>
              <w:t>- Hệ thống hiển thị thông tin thức ăn đã chọn</w:t>
            </w:r>
          </w:p>
          <w:p w:rsidR="002A3D4D" w:rsidRDefault="0064284C">
            <w:pPr>
              <w:ind w:left="270"/>
              <w:rPr>
                <w:sz w:val="20"/>
                <w:szCs w:val="20"/>
              </w:rPr>
            </w:pPr>
            <w:r>
              <w:rPr>
                <w:sz w:val="20"/>
                <w:szCs w:val="20"/>
              </w:rPr>
              <w:t>- Người dùng sửa các thông tin cần sửa của thức ăn và chọn xác nhận</w:t>
            </w:r>
          </w:p>
          <w:p w:rsidR="002A3D4D" w:rsidRDefault="0064284C">
            <w:pPr>
              <w:ind w:left="270"/>
              <w:rPr>
                <w:sz w:val="20"/>
                <w:szCs w:val="20"/>
              </w:rPr>
            </w:pPr>
            <w:r>
              <w:rPr>
                <w:sz w:val="20"/>
                <w:szCs w:val="20"/>
              </w:rPr>
              <w:t>- Hệ thống lưu vào cơ sở dữ liệu và hiện lên màn hình</w:t>
            </w:r>
          </w:p>
          <w:p w:rsidR="002A3D4D" w:rsidRDefault="0064284C">
            <w:pPr>
              <w:numPr>
                <w:ilvl w:val="0"/>
                <w:numId w:val="22"/>
              </w:numPr>
              <w:spacing w:after="160" w:line="259" w:lineRule="auto"/>
              <w:ind w:right="0"/>
              <w:rPr>
                <w:sz w:val="20"/>
                <w:szCs w:val="20"/>
              </w:rPr>
            </w:pPr>
            <w:r>
              <w:rPr>
                <w:sz w:val="20"/>
                <w:szCs w:val="20"/>
              </w:rPr>
              <w:t>Bước 1d: xóa thức ăn</w:t>
            </w:r>
          </w:p>
          <w:p w:rsidR="002A3D4D" w:rsidRDefault="0064284C">
            <w:pPr>
              <w:ind w:left="270"/>
              <w:rPr>
                <w:sz w:val="20"/>
                <w:szCs w:val="20"/>
              </w:rPr>
            </w:pPr>
            <w:r>
              <w:rPr>
                <w:sz w:val="20"/>
                <w:szCs w:val="20"/>
              </w:rPr>
              <w:t>- Người dùng chọn thức ăn cần xóa</w:t>
            </w:r>
          </w:p>
          <w:p w:rsidR="002A3D4D" w:rsidRDefault="0064284C">
            <w:pPr>
              <w:ind w:left="270"/>
              <w:rPr>
                <w:sz w:val="20"/>
                <w:szCs w:val="20"/>
              </w:rPr>
            </w:pPr>
            <w:r>
              <w:rPr>
                <w:sz w:val="20"/>
                <w:szCs w:val="20"/>
              </w:rPr>
              <w:t xml:space="preserve">- Hệ thống hiển thị bảng thông báo xác nhận và hủy </w:t>
            </w:r>
          </w:p>
          <w:p w:rsidR="002A3D4D" w:rsidRDefault="0064284C">
            <w:pPr>
              <w:ind w:left="270"/>
              <w:rPr>
                <w:sz w:val="20"/>
                <w:szCs w:val="20"/>
              </w:rPr>
            </w:pPr>
            <w:r>
              <w:rPr>
                <w:sz w:val="20"/>
                <w:szCs w:val="20"/>
              </w:rPr>
              <w:t xml:space="preserve">- Người dùng chọn xác nhận </w:t>
            </w:r>
          </w:p>
          <w:p w:rsidR="002A3D4D" w:rsidRDefault="0064284C">
            <w:pPr>
              <w:ind w:left="270"/>
              <w:rPr>
                <w:sz w:val="20"/>
                <w:szCs w:val="20"/>
              </w:rPr>
            </w:pPr>
            <w:r>
              <w:rPr>
                <w:sz w:val="20"/>
                <w:szCs w:val="20"/>
              </w:rPr>
              <w:t>- Hệ thống xóa thức ăn ra khỏi cơ sở dữ liệu</w:t>
            </w:r>
          </w:p>
        </w:tc>
      </w:tr>
      <w:tr w:rsidR="002A3D4D">
        <w:tc>
          <w:tcPr>
            <w:tcW w:w="2263"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rPr>
                <w:sz w:val="24"/>
                <w:szCs w:val="24"/>
              </w:rPr>
            </w:pPr>
            <w:r>
              <w:rPr>
                <w:sz w:val="24"/>
                <w:szCs w:val="24"/>
              </w:rPr>
              <w:t>Dòng sự kiện khác</w:t>
            </w:r>
          </w:p>
        </w:tc>
        <w:tc>
          <w:tcPr>
            <w:tcW w:w="4675" w:type="dxa"/>
          </w:tcPr>
          <w:p w:rsidR="002A3D4D" w:rsidRDefault="0064284C">
            <w:pPr>
              <w:rPr>
                <w:sz w:val="24"/>
                <w:szCs w:val="24"/>
              </w:rPr>
            </w:pPr>
            <w:r>
              <w:rPr>
                <w:sz w:val="24"/>
                <w:szCs w:val="24"/>
              </w:rPr>
              <w:t>- Nếu người dùng không chọn xác nhận thì sẽ ko có chuyện gì xảy ra</w:t>
            </w:r>
          </w:p>
        </w:tc>
      </w:tr>
      <w:tr w:rsidR="002A3D4D">
        <w:tc>
          <w:tcPr>
            <w:tcW w:w="2263" w:type="dxa"/>
            <w:vAlign w:val="center"/>
          </w:tcPr>
          <w:p w:rsidR="002A3D4D" w:rsidRDefault="0064284C">
            <w:pPr>
              <w:jc w:val="left"/>
              <w:rPr>
                <w:sz w:val="24"/>
                <w:szCs w:val="24"/>
              </w:rPr>
            </w:pPr>
            <w:r>
              <w:rPr>
                <w:b/>
                <w:sz w:val="24"/>
                <w:szCs w:val="24"/>
              </w:rPr>
              <w:lastRenderedPageBreak/>
              <w:t>Trạng thái hệ thống khi bắt đầu usecase</w:t>
            </w:r>
          </w:p>
        </w:tc>
        <w:tc>
          <w:tcPr>
            <w:tcW w:w="6445" w:type="dxa"/>
            <w:gridSpan w:val="2"/>
          </w:tcPr>
          <w:p w:rsidR="002A3D4D" w:rsidRDefault="0064284C">
            <w:pPr>
              <w:rPr>
                <w:sz w:val="24"/>
                <w:szCs w:val="24"/>
              </w:rPr>
            </w:pPr>
            <w:r>
              <w:rPr>
                <w:sz w:val="24"/>
                <w:szCs w:val="24"/>
              </w:rPr>
              <w:t>Người quản lý phải đăng nhập vào hệ thống rồi mới thực hiện được chức năng quản lý thức ăn</w:t>
            </w:r>
          </w:p>
        </w:tc>
      </w:tr>
    </w:tbl>
    <w:p w:rsidR="002A3D4D" w:rsidRDefault="002A3D4D"/>
    <w:p w:rsidR="002A3D4D" w:rsidRDefault="0064284C">
      <w:pPr>
        <w:spacing w:after="137" w:line="259" w:lineRule="auto"/>
        <w:ind w:left="10" w:right="3109"/>
        <w:jc w:val="right"/>
      </w:pPr>
      <w:r>
        <w:rPr>
          <w:i/>
        </w:rPr>
        <w:t xml:space="preserve">Bảng 3.9: Đặc tả usecase quản lý </w:t>
      </w:r>
      <w:r w:rsidR="00EA4880">
        <w:rPr>
          <w:i/>
        </w:rPr>
        <w:t>thức ăn</w:t>
      </w:r>
      <w:r>
        <w:rPr>
          <w:b/>
          <w:i/>
        </w:rPr>
        <w:t xml:space="preserve"> </w:t>
      </w:r>
    </w:p>
    <w:p w:rsidR="002A3D4D" w:rsidRDefault="0064284C">
      <w:pPr>
        <w:pStyle w:val="Heading3"/>
        <w:ind w:left="278" w:right="0"/>
      </w:pPr>
      <w:bookmarkStart w:id="143" w:name="_Toc26879081"/>
      <w:bookmarkStart w:id="144" w:name="_Toc27028914"/>
      <w:r>
        <w:t>3.3.10 Đặc tả usecase Quản lý nhà cung cấp</w:t>
      </w:r>
      <w:bookmarkEnd w:id="143"/>
      <w:bookmarkEnd w:id="144"/>
    </w:p>
    <w:tbl>
      <w:tblPr>
        <w:tblStyle w:val="Style33"/>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Quản lý nhà cung cấp</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4"/>
                <w:szCs w:val="24"/>
              </w:rPr>
              <w:t>Quản lý</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0"/>
                <w:szCs w:val="20"/>
              </w:rPr>
            </w:pPr>
            <w:r>
              <w:rPr>
                <w:sz w:val="24"/>
                <w:szCs w:val="24"/>
              </w:rPr>
              <w:t>Usecase này cho người quản lý cập nhật thông tin về nhà cung cấp, thêm hoặc xoá nhà cung cấp.</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Đã đăng nhập quyền admin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24"/>
              </w:numPr>
              <w:spacing w:after="160" w:line="259" w:lineRule="auto"/>
              <w:ind w:right="0"/>
              <w:rPr>
                <w:sz w:val="20"/>
                <w:szCs w:val="20"/>
              </w:rPr>
            </w:pPr>
            <w:r>
              <w:rPr>
                <w:sz w:val="20"/>
                <w:szCs w:val="20"/>
              </w:rPr>
              <w:t xml:space="preserve">Hệ thống hiển thị </w:t>
            </w:r>
            <w:r w:rsidR="00EA4880">
              <w:rPr>
                <w:sz w:val="20"/>
                <w:szCs w:val="20"/>
              </w:rPr>
              <w:t>danh sách</w:t>
            </w:r>
            <w:r>
              <w:rPr>
                <w:sz w:val="20"/>
                <w:szCs w:val="20"/>
              </w:rPr>
              <w:t xml:space="preserve"> nhà cung cấp và chức năng cho người dùng lựa chọn:</w:t>
            </w:r>
          </w:p>
          <w:p w:rsidR="002A3D4D" w:rsidRDefault="0064284C">
            <w:pPr>
              <w:numPr>
                <w:ilvl w:val="0"/>
                <w:numId w:val="25"/>
              </w:numPr>
              <w:spacing w:after="160" w:line="259" w:lineRule="auto"/>
              <w:ind w:left="0" w:right="0" w:firstLine="400"/>
              <w:rPr>
                <w:sz w:val="20"/>
                <w:szCs w:val="20"/>
              </w:rPr>
            </w:pPr>
            <w:r>
              <w:rPr>
                <w:sz w:val="20"/>
                <w:szCs w:val="20"/>
              </w:rPr>
              <w:t>Thêm nhà cung cấp</w:t>
            </w:r>
          </w:p>
          <w:p w:rsidR="002A3D4D" w:rsidRDefault="0064284C">
            <w:pPr>
              <w:numPr>
                <w:ilvl w:val="0"/>
                <w:numId w:val="25"/>
              </w:numPr>
              <w:spacing w:after="160" w:line="259" w:lineRule="auto"/>
              <w:ind w:left="0" w:right="0" w:firstLine="400"/>
              <w:rPr>
                <w:sz w:val="20"/>
                <w:szCs w:val="20"/>
              </w:rPr>
            </w:pPr>
            <w:r>
              <w:rPr>
                <w:sz w:val="20"/>
                <w:szCs w:val="20"/>
              </w:rPr>
              <w:t>Sửa nhà cung cấp</w:t>
            </w:r>
          </w:p>
          <w:p w:rsidR="002A3D4D" w:rsidRDefault="0064284C">
            <w:pPr>
              <w:numPr>
                <w:ilvl w:val="0"/>
                <w:numId w:val="25"/>
              </w:numPr>
              <w:spacing w:after="160" w:line="259" w:lineRule="auto"/>
              <w:ind w:left="0" w:right="0" w:firstLine="400"/>
              <w:rPr>
                <w:sz w:val="20"/>
                <w:szCs w:val="20"/>
              </w:rPr>
            </w:pPr>
            <w:r>
              <w:rPr>
                <w:sz w:val="20"/>
                <w:szCs w:val="20"/>
              </w:rPr>
              <w:t>Xóa nhà cung cấp</w:t>
            </w:r>
          </w:p>
          <w:p w:rsidR="002A3D4D" w:rsidRDefault="0064284C">
            <w:pPr>
              <w:numPr>
                <w:ilvl w:val="0"/>
                <w:numId w:val="24"/>
              </w:numPr>
              <w:spacing w:after="160" w:line="259" w:lineRule="auto"/>
              <w:ind w:right="0"/>
              <w:rPr>
                <w:sz w:val="20"/>
                <w:szCs w:val="20"/>
              </w:rPr>
            </w:pPr>
            <w:r>
              <w:rPr>
                <w:sz w:val="20"/>
                <w:szCs w:val="20"/>
              </w:rPr>
              <w:t>Bước 1a: thêm nhà cung cấp</w:t>
            </w:r>
          </w:p>
          <w:p w:rsidR="002A3D4D" w:rsidRDefault="0064284C">
            <w:pPr>
              <w:ind w:left="270"/>
              <w:rPr>
                <w:sz w:val="20"/>
                <w:szCs w:val="20"/>
              </w:rPr>
            </w:pPr>
            <w:r>
              <w:rPr>
                <w:sz w:val="20"/>
                <w:szCs w:val="20"/>
              </w:rPr>
              <w:t xml:space="preserve">- Hệ thống hiển thị form thông tin nhà cung cấp </w:t>
            </w:r>
          </w:p>
          <w:p w:rsidR="002A3D4D" w:rsidRDefault="0064284C">
            <w:pPr>
              <w:ind w:left="270"/>
              <w:rPr>
                <w:sz w:val="20"/>
                <w:szCs w:val="20"/>
              </w:rPr>
            </w:pPr>
            <w:r>
              <w:rPr>
                <w:sz w:val="20"/>
                <w:szCs w:val="20"/>
              </w:rPr>
              <w:t>- Người dùng nhập đầy đủ thông tin nhà cung cấp và chọn xác nhận</w:t>
            </w:r>
          </w:p>
          <w:p w:rsidR="002A3D4D" w:rsidRDefault="0064284C">
            <w:pPr>
              <w:ind w:left="270"/>
              <w:rPr>
                <w:sz w:val="20"/>
                <w:szCs w:val="20"/>
              </w:rPr>
            </w:pPr>
            <w:r>
              <w:rPr>
                <w:sz w:val="20"/>
                <w:szCs w:val="20"/>
              </w:rPr>
              <w:t>- Hệ thống lưu thức ăn vào cơ sở dữ liệu và hiển thị trên màn hình</w:t>
            </w:r>
          </w:p>
          <w:p w:rsidR="002A3D4D" w:rsidRDefault="0064284C">
            <w:pPr>
              <w:numPr>
                <w:ilvl w:val="0"/>
                <w:numId w:val="24"/>
              </w:numPr>
              <w:spacing w:after="160" w:line="259" w:lineRule="auto"/>
              <w:ind w:right="0"/>
              <w:rPr>
                <w:sz w:val="20"/>
                <w:szCs w:val="20"/>
              </w:rPr>
            </w:pPr>
            <w:r>
              <w:rPr>
                <w:sz w:val="20"/>
                <w:szCs w:val="20"/>
              </w:rPr>
              <w:t>Bước 1b: sửa nhà cung cấp</w:t>
            </w:r>
          </w:p>
          <w:p w:rsidR="002A3D4D" w:rsidRDefault="0064284C">
            <w:pPr>
              <w:ind w:left="270"/>
              <w:rPr>
                <w:sz w:val="20"/>
                <w:szCs w:val="20"/>
              </w:rPr>
            </w:pPr>
            <w:r>
              <w:rPr>
                <w:sz w:val="20"/>
                <w:szCs w:val="20"/>
              </w:rPr>
              <w:t>- Người dùng chọn nhà cung cấp cần sửa</w:t>
            </w:r>
          </w:p>
          <w:p w:rsidR="002A3D4D" w:rsidRDefault="0064284C">
            <w:pPr>
              <w:ind w:left="270"/>
              <w:rPr>
                <w:sz w:val="20"/>
                <w:szCs w:val="20"/>
              </w:rPr>
            </w:pPr>
            <w:r>
              <w:rPr>
                <w:sz w:val="20"/>
                <w:szCs w:val="20"/>
              </w:rPr>
              <w:t>- Hệ thống hiển thị thông tin nhà cung cấp đã chọn</w:t>
            </w:r>
          </w:p>
          <w:p w:rsidR="002A3D4D" w:rsidRDefault="0064284C">
            <w:pPr>
              <w:ind w:left="270"/>
              <w:rPr>
                <w:sz w:val="20"/>
                <w:szCs w:val="20"/>
              </w:rPr>
            </w:pPr>
            <w:r>
              <w:rPr>
                <w:sz w:val="20"/>
                <w:szCs w:val="20"/>
              </w:rPr>
              <w:t>- Người dùng sửa các thông tin cần sửa của nhà cung cấp và chọn xác nhận</w:t>
            </w:r>
          </w:p>
          <w:p w:rsidR="002A3D4D" w:rsidRDefault="0064284C">
            <w:pPr>
              <w:ind w:left="270"/>
              <w:rPr>
                <w:sz w:val="20"/>
                <w:szCs w:val="20"/>
              </w:rPr>
            </w:pPr>
            <w:r>
              <w:rPr>
                <w:sz w:val="20"/>
                <w:szCs w:val="20"/>
              </w:rPr>
              <w:t>- Hệ thống lưu vào cơ sở dữ liệu và hiện lên màn hình</w:t>
            </w:r>
          </w:p>
          <w:p w:rsidR="002A3D4D" w:rsidRDefault="0064284C">
            <w:pPr>
              <w:numPr>
                <w:ilvl w:val="0"/>
                <w:numId w:val="24"/>
              </w:numPr>
              <w:spacing w:after="160" w:line="259" w:lineRule="auto"/>
              <w:ind w:right="0"/>
              <w:rPr>
                <w:sz w:val="20"/>
                <w:szCs w:val="20"/>
              </w:rPr>
            </w:pPr>
            <w:r>
              <w:rPr>
                <w:sz w:val="20"/>
                <w:szCs w:val="20"/>
              </w:rPr>
              <w:t>Bước 1c: xóa nhà cung cấp</w:t>
            </w:r>
          </w:p>
          <w:p w:rsidR="002A3D4D" w:rsidRDefault="0064284C">
            <w:pPr>
              <w:ind w:left="270"/>
              <w:rPr>
                <w:sz w:val="20"/>
                <w:szCs w:val="20"/>
              </w:rPr>
            </w:pPr>
            <w:r>
              <w:rPr>
                <w:sz w:val="20"/>
                <w:szCs w:val="20"/>
              </w:rPr>
              <w:t>- Người dùng chọn nhà cung cấp cần xóa</w:t>
            </w:r>
          </w:p>
          <w:p w:rsidR="002A3D4D" w:rsidRDefault="0064284C">
            <w:pPr>
              <w:ind w:left="270"/>
              <w:rPr>
                <w:sz w:val="20"/>
                <w:szCs w:val="20"/>
              </w:rPr>
            </w:pPr>
            <w:r>
              <w:rPr>
                <w:sz w:val="20"/>
                <w:szCs w:val="20"/>
              </w:rPr>
              <w:t xml:space="preserve">- Hệ thống hiển thị bảng thông báo xác nhận và hủy </w:t>
            </w:r>
          </w:p>
          <w:p w:rsidR="002A3D4D" w:rsidRDefault="0064284C">
            <w:pPr>
              <w:ind w:left="270"/>
              <w:rPr>
                <w:sz w:val="20"/>
                <w:szCs w:val="20"/>
              </w:rPr>
            </w:pPr>
            <w:r>
              <w:rPr>
                <w:sz w:val="20"/>
                <w:szCs w:val="20"/>
              </w:rPr>
              <w:t xml:space="preserve">- Người dùng chọn xác nhận </w:t>
            </w:r>
          </w:p>
          <w:p w:rsidR="002A3D4D" w:rsidRDefault="0064284C">
            <w:pPr>
              <w:rPr>
                <w:sz w:val="20"/>
                <w:szCs w:val="20"/>
              </w:rPr>
            </w:pPr>
            <w:r>
              <w:rPr>
                <w:sz w:val="20"/>
                <w:szCs w:val="20"/>
              </w:rPr>
              <w:t>- Hệ thống xóa nhà cung cấp ra khỏi cơ sở dữ liệu</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4"/>
                <w:szCs w:val="24"/>
              </w:rPr>
              <w:t>- Nếu người dùng không chọn xác nhận thì sẽ ko có chuyện gì xảy ra</w:t>
            </w:r>
          </w:p>
        </w:tc>
      </w:tr>
      <w:tr w:rsidR="002A3D4D">
        <w:tc>
          <w:tcPr>
            <w:tcW w:w="2259" w:type="dxa"/>
            <w:vAlign w:val="center"/>
          </w:tcPr>
          <w:p w:rsidR="002A3D4D" w:rsidRDefault="0064284C">
            <w:pPr>
              <w:jc w:val="left"/>
              <w:rPr>
                <w:sz w:val="20"/>
                <w:szCs w:val="20"/>
              </w:rPr>
            </w:pPr>
            <w:r>
              <w:rPr>
                <w:b/>
                <w:sz w:val="24"/>
                <w:szCs w:val="24"/>
              </w:rPr>
              <w:lastRenderedPageBreak/>
              <w:t>Trạng thái hệ thống khi bắt đầu usecase</w:t>
            </w:r>
          </w:p>
        </w:tc>
        <w:tc>
          <w:tcPr>
            <w:tcW w:w="6430" w:type="dxa"/>
            <w:gridSpan w:val="2"/>
          </w:tcPr>
          <w:p w:rsidR="002A3D4D" w:rsidRDefault="0064284C">
            <w:pPr>
              <w:rPr>
                <w:sz w:val="24"/>
                <w:szCs w:val="24"/>
              </w:rPr>
            </w:pPr>
            <w:r>
              <w:rPr>
                <w:sz w:val="24"/>
                <w:szCs w:val="24"/>
              </w:rPr>
              <w:t>Người quản lý phải đăng nhập vào hệ thống rồi mới thực</w:t>
            </w:r>
          </w:p>
          <w:p w:rsidR="002A3D4D" w:rsidRDefault="0064284C">
            <w:pPr>
              <w:rPr>
                <w:sz w:val="20"/>
                <w:szCs w:val="20"/>
              </w:rPr>
            </w:pPr>
            <w:r>
              <w:rPr>
                <w:sz w:val="24"/>
                <w:szCs w:val="24"/>
              </w:rPr>
              <w:t>hiện được chức năng quản lý nhà cung cấp.</w:t>
            </w:r>
          </w:p>
        </w:tc>
      </w:tr>
    </w:tbl>
    <w:p w:rsidR="002A3D4D" w:rsidRDefault="002A3D4D"/>
    <w:p w:rsidR="002A3D4D" w:rsidRDefault="0064284C">
      <w:pPr>
        <w:spacing w:after="137" w:line="259" w:lineRule="auto"/>
        <w:ind w:left="10" w:right="2667"/>
        <w:jc w:val="right"/>
      </w:pPr>
      <w:r>
        <w:rPr>
          <w:i/>
        </w:rPr>
        <w:t xml:space="preserve">Bảng 3.10: Đặc tả usecase quản lý </w:t>
      </w:r>
      <w:r w:rsidR="00C15F6A">
        <w:rPr>
          <w:i/>
        </w:rPr>
        <w:t>nhà cung cấp</w:t>
      </w:r>
      <w:r>
        <w:rPr>
          <w:b/>
          <w:i/>
        </w:rPr>
        <w:t xml:space="preserve"> </w:t>
      </w:r>
    </w:p>
    <w:p w:rsidR="002A3D4D" w:rsidRDefault="0064284C">
      <w:pPr>
        <w:pStyle w:val="Heading3"/>
        <w:ind w:left="278" w:right="0"/>
      </w:pPr>
      <w:bookmarkStart w:id="145" w:name="_Toc26879082"/>
      <w:bookmarkStart w:id="146" w:name="_Toc27028915"/>
      <w:r>
        <w:t>3.3.11 Đặc tả usecase Quản lý thành viên</w:t>
      </w:r>
      <w:bookmarkEnd w:id="145"/>
      <w:bookmarkEnd w:id="146"/>
      <w:r>
        <w:t xml:space="preserve">  </w:t>
      </w:r>
    </w:p>
    <w:tbl>
      <w:tblPr>
        <w:tblStyle w:val="Style34"/>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Quản lý thành viên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4"/>
                <w:szCs w:val="24"/>
              </w:rPr>
              <w:t>Quản lý</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cho người quản trị quản lý thông tin thành viên</w:t>
            </w:r>
          </w:p>
          <w:p w:rsidR="002A3D4D" w:rsidRDefault="0064284C">
            <w:pPr>
              <w:rPr>
                <w:sz w:val="24"/>
                <w:szCs w:val="24"/>
              </w:rPr>
            </w:pPr>
            <w:r>
              <w:rPr>
                <w:sz w:val="24"/>
                <w:szCs w:val="24"/>
              </w:rPr>
              <w:t>trong cơ sở dữ liệu của hệ thống. Bao gồm các thao tác: xem</w:t>
            </w:r>
          </w:p>
          <w:p w:rsidR="002A3D4D" w:rsidRDefault="0064284C">
            <w:pPr>
              <w:rPr>
                <w:sz w:val="20"/>
                <w:szCs w:val="20"/>
              </w:rPr>
            </w:pPr>
            <w:r>
              <w:rPr>
                <w:sz w:val="24"/>
                <w:szCs w:val="24"/>
              </w:rPr>
              <w:t>thông tin thành viên và khóa thành viên.</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Đã đăng nhập quyền admin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26"/>
              </w:numPr>
              <w:spacing w:after="160" w:line="259" w:lineRule="auto"/>
              <w:ind w:right="0"/>
              <w:rPr>
                <w:sz w:val="20"/>
                <w:szCs w:val="20"/>
              </w:rPr>
            </w:pPr>
            <w:r>
              <w:rPr>
                <w:sz w:val="20"/>
                <w:szCs w:val="20"/>
              </w:rPr>
              <w:t xml:space="preserve">Hệ thống hiển thị </w:t>
            </w:r>
            <w:r w:rsidR="00EA4880">
              <w:rPr>
                <w:sz w:val="20"/>
                <w:szCs w:val="20"/>
              </w:rPr>
              <w:t>danh sách</w:t>
            </w:r>
            <w:r>
              <w:rPr>
                <w:sz w:val="20"/>
                <w:szCs w:val="20"/>
              </w:rPr>
              <w:t xml:space="preserve"> </w:t>
            </w:r>
            <w:r>
              <w:rPr>
                <w:sz w:val="24"/>
                <w:szCs w:val="24"/>
              </w:rPr>
              <w:t>thành viên</w:t>
            </w:r>
            <w:r>
              <w:rPr>
                <w:sz w:val="20"/>
                <w:szCs w:val="20"/>
              </w:rPr>
              <w:t xml:space="preserve"> và chức năng cho người dùng lựa chọn:</w:t>
            </w:r>
          </w:p>
          <w:p w:rsidR="002A3D4D" w:rsidRDefault="0064284C">
            <w:pPr>
              <w:numPr>
                <w:ilvl w:val="0"/>
                <w:numId w:val="27"/>
              </w:numPr>
              <w:spacing w:after="160" w:line="259" w:lineRule="auto"/>
              <w:ind w:left="520" w:right="0"/>
              <w:rPr>
                <w:sz w:val="20"/>
                <w:szCs w:val="20"/>
              </w:rPr>
            </w:pPr>
            <w:r>
              <w:rPr>
                <w:sz w:val="20"/>
                <w:szCs w:val="20"/>
              </w:rPr>
              <w:t>Xem thông tin thành viên</w:t>
            </w:r>
          </w:p>
          <w:p w:rsidR="002A3D4D" w:rsidRDefault="0064284C">
            <w:pPr>
              <w:numPr>
                <w:ilvl w:val="0"/>
                <w:numId w:val="27"/>
              </w:numPr>
              <w:spacing w:after="160" w:line="259" w:lineRule="auto"/>
              <w:ind w:left="520" w:right="0"/>
              <w:rPr>
                <w:sz w:val="20"/>
                <w:szCs w:val="20"/>
              </w:rPr>
            </w:pPr>
            <w:r>
              <w:rPr>
                <w:sz w:val="20"/>
                <w:szCs w:val="20"/>
              </w:rPr>
              <w:t>Khóa thành viên</w:t>
            </w:r>
          </w:p>
          <w:p w:rsidR="002A3D4D" w:rsidRDefault="0064284C">
            <w:pPr>
              <w:numPr>
                <w:ilvl w:val="0"/>
                <w:numId w:val="26"/>
              </w:numPr>
              <w:spacing w:after="160" w:line="259" w:lineRule="auto"/>
              <w:ind w:right="0"/>
              <w:rPr>
                <w:sz w:val="20"/>
                <w:szCs w:val="20"/>
              </w:rPr>
            </w:pPr>
            <w:r>
              <w:rPr>
                <w:sz w:val="20"/>
                <w:szCs w:val="20"/>
              </w:rPr>
              <w:t>Bước 1a: xem thông tin thành viên</w:t>
            </w:r>
          </w:p>
          <w:p w:rsidR="002A3D4D" w:rsidRDefault="0064284C">
            <w:pPr>
              <w:ind w:left="270"/>
              <w:rPr>
                <w:sz w:val="20"/>
                <w:szCs w:val="20"/>
              </w:rPr>
            </w:pPr>
            <w:r>
              <w:rPr>
                <w:sz w:val="20"/>
                <w:szCs w:val="20"/>
              </w:rPr>
              <w:t xml:space="preserve">- Người dùng chọn thành viên cần xem từ </w:t>
            </w:r>
            <w:r w:rsidR="00EA4880">
              <w:rPr>
                <w:sz w:val="20"/>
                <w:szCs w:val="20"/>
              </w:rPr>
              <w:t>danh sách</w:t>
            </w:r>
            <w:r>
              <w:rPr>
                <w:sz w:val="20"/>
                <w:szCs w:val="20"/>
              </w:rPr>
              <w:t xml:space="preserve"> thành viên</w:t>
            </w:r>
          </w:p>
          <w:p w:rsidR="002A3D4D" w:rsidRDefault="0064284C">
            <w:pPr>
              <w:ind w:left="270"/>
              <w:rPr>
                <w:sz w:val="20"/>
                <w:szCs w:val="20"/>
              </w:rPr>
            </w:pPr>
            <w:r>
              <w:rPr>
                <w:sz w:val="20"/>
                <w:szCs w:val="20"/>
              </w:rPr>
              <w:t>- Hệ thống hiển thị thông tin thành viên như họ tên, địa chỉ, sdt…</w:t>
            </w:r>
          </w:p>
          <w:p w:rsidR="002A3D4D" w:rsidRDefault="0064284C">
            <w:pPr>
              <w:numPr>
                <w:ilvl w:val="0"/>
                <w:numId w:val="26"/>
              </w:numPr>
              <w:spacing w:after="160" w:line="259" w:lineRule="auto"/>
              <w:ind w:right="0"/>
              <w:rPr>
                <w:sz w:val="20"/>
                <w:szCs w:val="20"/>
              </w:rPr>
            </w:pPr>
            <w:r>
              <w:rPr>
                <w:sz w:val="20"/>
                <w:szCs w:val="20"/>
              </w:rPr>
              <w:t>Bước 1b: khóa thành viên</w:t>
            </w:r>
          </w:p>
          <w:p w:rsidR="002A3D4D" w:rsidRDefault="0064284C">
            <w:pPr>
              <w:ind w:left="270"/>
              <w:rPr>
                <w:sz w:val="20"/>
                <w:szCs w:val="20"/>
              </w:rPr>
            </w:pPr>
            <w:r>
              <w:rPr>
                <w:sz w:val="20"/>
                <w:szCs w:val="20"/>
              </w:rPr>
              <w:t>- Người dùng chọn thành viên cần khóa</w:t>
            </w:r>
          </w:p>
          <w:p w:rsidR="002A3D4D" w:rsidRDefault="0064284C">
            <w:pPr>
              <w:ind w:left="270"/>
              <w:rPr>
                <w:sz w:val="20"/>
                <w:szCs w:val="20"/>
              </w:rPr>
            </w:pPr>
            <w:r>
              <w:rPr>
                <w:sz w:val="20"/>
                <w:szCs w:val="20"/>
              </w:rPr>
              <w:t>- Hệ thống hiển thị bảng thông báo xác nhận khóa và hủy</w:t>
            </w:r>
          </w:p>
          <w:p w:rsidR="002A3D4D" w:rsidRDefault="0064284C">
            <w:pPr>
              <w:ind w:left="270"/>
              <w:rPr>
                <w:sz w:val="20"/>
                <w:szCs w:val="20"/>
              </w:rPr>
            </w:pPr>
            <w:r>
              <w:rPr>
                <w:sz w:val="20"/>
                <w:szCs w:val="20"/>
              </w:rPr>
              <w:t>- Người dùng chọn xác nhận</w:t>
            </w:r>
          </w:p>
          <w:p w:rsidR="002A3D4D" w:rsidRDefault="0064284C">
            <w:pPr>
              <w:ind w:left="270"/>
              <w:rPr>
                <w:sz w:val="20"/>
                <w:szCs w:val="20"/>
              </w:rPr>
            </w:pPr>
            <w:r>
              <w:rPr>
                <w:sz w:val="20"/>
                <w:szCs w:val="20"/>
              </w:rPr>
              <w:t>- Hệ thống thực hiện khóa tài khoản thành viên</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 xml:space="preserve">Dòng sự kiện </w:t>
            </w:r>
            <w:r>
              <w:rPr>
                <w:sz w:val="24"/>
                <w:szCs w:val="24"/>
              </w:rPr>
              <w:lastRenderedPageBreak/>
              <w:t>khác</w:t>
            </w:r>
          </w:p>
        </w:tc>
        <w:tc>
          <w:tcPr>
            <w:tcW w:w="4660" w:type="dxa"/>
          </w:tcPr>
          <w:p w:rsidR="002A3D4D" w:rsidRDefault="0064284C">
            <w:pPr>
              <w:jc w:val="left"/>
              <w:rPr>
                <w:sz w:val="20"/>
                <w:szCs w:val="20"/>
              </w:rPr>
            </w:pPr>
            <w:r>
              <w:rPr>
                <w:sz w:val="20"/>
                <w:szCs w:val="20"/>
              </w:rPr>
              <w:lastRenderedPageBreak/>
              <w:t>- Nếu người dùng chọn hủy hệ thống thoát khỏi usecase và không có gì xảy ra</w:t>
            </w:r>
          </w:p>
        </w:tc>
      </w:tr>
      <w:tr w:rsidR="002A3D4D">
        <w:tc>
          <w:tcPr>
            <w:tcW w:w="2259" w:type="dxa"/>
            <w:vAlign w:val="center"/>
          </w:tcPr>
          <w:p w:rsidR="002A3D4D" w:rsidRDefault="0064284C">
            <w:pPr>
              <w:jc w:val="left"/>
              <w:rPr>
                <w:sz w:val="20"/>
                <w:szCs w:val="20"/>
              </w:rPr>
            </w:pPr>
            <w:r>
              <w:rPr>
                <w:b/>
                <w:sz w:val="24"/>
                <w:szCs w:val="24"/>
              </w:rPr>
              <w:lastRenderedPageBreak/>
              <w:t>Trạng thái hệ thống khi bắt đầu usecase</w:t>
            </w:r>
          </w:p>
        </w:tc>
        <w:tc>
          <w:tcPr>
            <w:tcW w:w="6430" w:type="dxa"/>
            <w:gridSpan w:val="2"/>
          </w:tcPr>
          <w:p w:rsidR="002A3D4D" w:rsidRDefault="0064284C">
            <w:pPr>
              <w:rPr>
                <w:sz w:val="24"/>
                <w:szCs w:val="24"/>
              </w:rPr>
            </w:pPr>
            <w:r>
              <w:rPr>
                <w:sz w:val="24"/>
                <w:szCs w:val="24"/>
              </w:rPr>
              <w:t>Người quản lý phải đăng nhập vào hệ thống rồi mới thực</w:t>
            </w:r>
          </w:p>
          <w:p w:rsidR="002A3D4D" w:rsidRDefault="0064284C">
            <w:pPr>
              <w:rPr>
                <w:sz w:val="20"/>
                <w:szCs w:val="20"/>
              </w:rPr>
            </w:pPr>
            <w:r>
              <w:rPr>
                <w:sz w:val="24"/>
                <w:szCs w:val="24"/>
              </w:rPr>
              <w:t>hiện được chức năng quản lý thành viên.</w:t>
            </w:r>
          </w:p>
        </w:tc>
      </w:tr>
    </w:tbl>
    <w:p w:rsidR="002A3D4D" w:rsidRDefault="002A3D4D"/>
    <w:p w:rsidR="002A3D4D" w:rsidRDefault="0064284C">
      <w:pPr>
        <w:spacing w:after="137" w:line="259" w:lineRule="auto"/>
        <w:ind w:left="10" w:right="2802"/>
        <w:jc w:val="right"/>
      </w:pPr>
      <w:r>
        <w:rPr>
          <w:i/>
        </w:rPr>
        <w:t>Bảng 3.11: Đặc tả usecase quản lý thành viên</w:t>
      </w:r>
      <w:r>
        <w:rPr>
          <w:b/>
          <w:i/>
        </w:rPr>
        <w:t xml:space="preserve"> </w:t>
      </w:r>
    </w:p>
    <w:p w:rsidR="002A3D4D" w:rsidRDefault="0064284C">
      <w:pPr>
        <w:pStyle w:val="Heading3"/>
        <w:ind w:left="278" w:right="0"/>
      </w:pPr>
      <w:bookmarkStart w:id="147" w:name="_Toc26879083"/>
      <w:bookmarkStart w:id="148" w:name="_Toc27028916"/>
      <w:r>
        <w:t>3.3.12 Đặc tả usecase Quản lý nhân viên</w:t>
      </w:r>
      <w:bookmarkEnd w:id="147"/>
      <w:bookmarkEnd w:id="148"/>
      <w:r>
        <w:t xml:space="preserve">  </w:t>
      </w:r>
    </w:p>
    <w:tbl>
      <w:tblPr>
        <w:tblStyle w:val="Style35"/>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Quản lý nhân viên</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4"/>
                <w:szCs w:val="24"/>
              </w:rPr>
              <w:t>Quản lý</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cho người quản trị quản lý thông tin nhân viên</w:t>
            </w:r>
          </w:p>
          <w:p w:rsidR="002A3D4D" w:rsidRDefault="0064284C">
            <w:pPr>
              <w:rPr>
                <w:sz w:val="20"/>
                <w:szCs w:val="20"/>
              </w:rPr>
            </w:pPr>
            <w:r>
              <w:rPr>
                <w:sz w:val="24"/>
                <w:szCs w:val="24"/>
              </w:rPr>
              <w:t>trong cơ sở dữ liệu của hệ thống. Bao gồm các thao tác: thêm, xóa, sửa</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Đã đăng nhập quyền admin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28"/>
              </w:numPr>
              <w:spacing w:after="160" w:line="259" w:lineRule="auto"/>
              <w:ind w:right="0"/>
              <w:rPr>
                <w:sz w:val="20"/>
                <w:szCs w:val="20"/>
              </w:rPr>
            </w:pPr>
            <w:r>
              <w:rPr>
                <w:sz w:val="20"/>
                <w:szCs w:val="20"/>
              </w:rPr>
              <w:t xml:space="preserve">Hệ thống hiển thị </w:t>
            </w:r>
            <w:r w:rsidR="00EA4880">
              <w:rPr>
                <w:sz w:val="20"/>
                <w:szCs w:val="20"/>
              </w:rPr>
              <w:t>danh sách</w:t>
            </w:r>
            <w:r>
              <w:rPr>
                <w:sz w:val="20"/>
                <w:szCs w:val="20"/>
              </w:rPr>
              <w:t xml:space="preserve"> nhân viên và chức năng cho người dùng lựa chọn:</w:t>
            </w:r>
          </w:p>
          <w:p w:rsidR="002A3D4D" w:rsidRDefault="0064284C">
            <w:pPr>
              <w:numPr>
                <w:ilvl w:val="0"/>
                <w:numId w:val="29"/>
              </w:numPr>
              <w:spacing w:after="160" w:line="259" w:lineRule="auto"/>
              <w:ind w:left="0" w:right="0" w:firstLine="520"/>
              <w:rPr>
                <w:sz w:val="20"/>
                <w:szCs w:val="20"/>
              </w:rPr>
            </w:pPr>
            <w:r>
              <w:rPr>
                <w:sz w:val="20"/>
                <w:szCs w:val="20"/>
              </w:rPr>
              <w:t>Thêm nhân viên</w:t>
            </w:r>
          </w:p>
          <w:p w:rsidR="002A3D4D" w:rsidRDefault="0064284C">
            <w:pPr>
              <w:numPr>
                <w:ilvl w:val="0"/>
                <w:numId w:val="29"/>
              </w:numPr>
              <w:spacing w:after="160" w:line="259" w:lineRule="auto"/>
              <w:ind w:left="0" w:right="0" w:firstLine="520"/>
              <w:rPr>
                <w:sz w:val="20"/>
                <w:szCs w:val="20"/>
              </w:rPr>
            </w:pPr>
            <w:r>
              <w:rPr>
                <w:sz w:val="20"/>
                <w:szCs w:val="20"/>
              </w:rPr>
              <w:t xml:space="preserve">Tìm kiếm nhân viên </w:t>
            </w:r>
          </w:p>
          <w:p w:rsidR="002A3D4D" w:rsidRDefault="0064284C">
            <w:pPr>
              <w:numPr>
                <w:ilvl w:val="0"/>
                <w:numId w:val="29"/>
              </w:numPr>
              <w:spacing w:after="160" w:line="259" w:lineRule="auto"/>
              <w:ind w:left="0" w:right="0" w:firstLine="520"/>
              <w:rPr>
                <w:sz w:val="20"/>
                <w:szCs w:val="20"/>
              </w:rPr>
            </w:pPr>
            <w:r>
              <w:rPr>
                <w:sz w:val="20"/>
                <w:szCs w:val="20"/>
              </w:rPr>
              <w:t>Sửa nhân viên</w:t>
            </w:r>
          </w:p>
          <w:p w:rsidR="002A3D4D" w:rsidRDefault="0064284C">
            <w:pPr>
              <w:numPr>
                <w:ilvl w:val="0"/>
                <w:numId w:val="29"/>
              </w:numPr>
              <w:spacing w:after="160" w:line="259" w:lineRule="auto"/>
              <w:ind w:left="0" w:right="0" w:firstLine="520"/>
              <w:rPr>
                <w:sz w:val="20"/>
                <w:szCs w:val="20"/>
              </w:rPr>
            </w:pPr>
            <w:r>
              <w:rPr>
                <w:sz w:val="20"/>
                <w:szCs w:val="20"/>
              </w:rPr>
              <w:t>Xóa nhân viên</w:t>
            </w:r>
          </w:p>
          <w:p w:rsidR="002A3D4D" w:rsidRDefault="0064284C">
            <w:pPr>
              <w:numPr>
                <w:ilvl w:val="0"/>
                <w:numId w:val="28"/>
              </w:numPr>
              <w:spacing w:after="160" w:line="259" w:lineRule="auto"/>
              <w:ind w:right="0"/>
              <w:rPr>
                <w:sz w:val="20"/>
                <w:szCs w:val="20"/>
              </w:rPr>
            </w:pPr>
            <w:r>
              <w:rPr>
                <w:sz w:val="20"/>
                <w:szCs w:val="20"/>
              </w:rPr>
              <w:t>Bước 1a: thêm nhân viên</w:t>
            </w:r>
          </w:p>
          <w:p w:rsidR="002A3D4D" w:rsidRDefault="0064284C">
            <w:pPr>
              <w:ind w:left="270"/>
              <w:rPr>
                <w:sz w:val="20"/>
                <w:szCs w:val="20"/>
              </w:rPr>
            </w:pPr>
            <w:r>
              <w:rPr>
                <w:sz w:val="20"/>
                <w:szCs w:val="20"/>
              </w:rPr>
              <w:t xml:space="preserve">- Hệ thống hiển thị form thông tin nhân viên </w:t>
            </w:r>
          </w:p>
          <w:p w:rsidR="002A3D4D" w:rsidRDefault="0064284C">
            <w:pPr>
              <w:ind w:left="270"/>
              <w:rPr>
                <w:sz w:val="20"/>
                <w:szCs w:val="20"/>
              </w:rPr>
            </w:pPr>
            <w:r>
              <w:rPr>
                <w:sz w:val="20"/>
                <w:szCs w:val="20"/>
              </w:rPr>
              <w:t>- Người dùng nhập đầy đủ thông tin nhân viên và chọn xác nhận</w:t>
            </w:r>
          </w:p>
          <w:p w:rsidR="002A3D4D" w:rsidRDefault="0064284C">
            <w:pPr>
              <w:ind w:left="270"/>
              <w:rPr>
                <w:sz w:val="20"/>
                <w:szCs w:val="20"/>
              </w:rPr>
            </w:pPr>
            <w:r>
              <w:rPr>
                <w:sz w:val="20"/>
                <w:szCs w:val="20"/>
              </w:rPr>
              <w:t>- Hệ thống lưu nhân viên vào cơ sở dữ liệu</w:t>
            </w:r>
          </w:p>
          <w:p w:rsidR="002A3D4D" w:rsidRDefault="0064284C">
            <w:pPr>
              <w:numPr>
                <w:ilvl w:val="0"/>
                <w:numId w:val="28"/>
              </w:numPr>
              <w:spacing w:after="160" w:line="259" w:lineRule="auto"/>
              <w:ind w:right="0"/>
              <w:rPr>
                <w:sz w:val="20"/>
                <w:szCs w:val="20"/>
              </w:rPr>
            </w:pPr>
            <w:r>
              <w:rPr>
                <w:sz w:val="20"/>
                <w:szCs w:val="20"/>
              </w:rPr>
              <w:t>Bước 1b: tìm kiếm nhân viên</w:t>
            </w:r>
          </w:p>
          <w:p w:rsidR="002A3D4D" w:rsidRDefault="0064284C">
            <w:pPr>
              <w:ind w:left="270"/>
              <w:rPr>
                <w:sz w:val="20"/>
                <w:szCs w:val="20"/>
              </w:rPr>
            </w:pPr>
            <w:r>
              <w:rPr>
                <w:sz w:val="20"/>
                <w:szCs w:val="20"/>
              </w:rPr>
              <w:t>- Người dùng nhập tên hoặc mã nhân viên cần tìm</w:t>
            </w:r>
          </w:p>
          <w:p w:rsidR="002A3D4D" w:rsidRDefault="0064284C">
            <w:pPr>
              <w:ind w:left="270"/>
              <w:rPr>
                <w:sz w:val="20"/>
                <w:szCs w:val="20"/>
              </w:rPr>
            </w:pPr>
            <w:r>
              <w:rPr>
                <w:sz w:val="20"/>
                <w:szCs w:val="20"/>
              </w:rPr>
              <w:t>- Hệ thống hiển thị thông tin nhân viên</w:t>
            </w:r>
          </w:p>
          <w:p w:rsidR="002A3D4D" w:rsidRDefault="0064284C">
            <w:pPr>
              <w:numPr>
                <w:ilvl w:val="0"/>
                <w:numId w:val="28"/>
              </w:numPr>
              <w:spacing w:after="160" w:line="259" w:lineRule="auto"/>
              <w:ind w:right="0"/>
              <w:rPr>
                <w:sz w:val="20"/>
                <w:szCs w:val="20"/>
              </w:rPr>
            </w:pPr>
            <w:r>
              <w:rPr>
                <w:sz w:val="20"/>
                <w:szCs w:val="20"/>
              </w:rPr>
              <w:t>Bước 1c: sửa nhân viên</w:t>
            </w:r>
          </w:p>
          <w:p w:rsidR="002A3D4D" w:rsidRDefault="0064284C">
            <w:pPr>
              <w:ind w:left="270"/>
              <w:rPr>
                <w:sz w:val="20"/>
                <w:szCs w:val="20"/>
              </w:rPr>
            </w:pPr>
            <w:r>
              <w:rPr>
                <w:sz w:val="20"/>
                <w:szCs w:val="20"/>
              </w:rPr>
              <w:t>- Người dùng chọn nhân viên cần sửa</w:t>
            </w:r>
          </w:p>
          <w:p w:rsidR="002A3D4D" w:rsidRDefault="0064284C">
            <w:pPr>
              <w:ind w:left="270"/>
              <w:rPr>
                <w:sz w:val="20"/>
                <w:szCs w:val="20"/>
              </w:rPr>
            </w:pPr>
            <w:r>
              <w:rPr>
                <w:sz w:val="20"/>
                <w:szCs w:val="20"/>
              </w:rPr>
              <w:t>- Hệ thống hiển thị thông tin nhân viên đã chọn</w:t>
            </w:r>
          </w:p>
          <w:p w:rsidR="002A3D4D" w:rsidRDefault="0064284C">
            <w:pPr>
              <w:ind w:left="270"/>
              <w:rPr>
                <w:sz w:val="20"/>
                <w:szCs w:val="20"/>
              </w:rPr>
            </w:pPr>
            <w:r>
              <w:rPr>
                <w:sz w:val="20"/>
                <w:szCs w:val="20"/>
              </w:rPr>
              <w:t>- Người dùng sửa các thông tin cần sửa của nhân viên và chọn xác nhận</w:t>
            </w:r>
          </w:p>
          <w:p w:rsidR="002A3D4D" w:rsidRDefault="0064284C">
            <w:pPr>
              <w:ind w:left="270"/>
              <w:rPr>
                <w:sz w:val="20"/>
                <w:szCs w:val="20"/>
              </w:rPr>
            </w:pPr>
            <w:r>
              <w:rPr>
                <w:sz w:val="20"/>
                <w:szCs w:val="20"/>
              </w:rPr>
              <w:t>- Hệ thống lưu vào cơ sở dữ liệu và hiện lên màn hình</w:t>
            </w:r>
          </w:p>
          <w:p w:rsidR="002A3D4D" w:rsidRDefault="0064284C">
            <w:pPr>
              <w:numPr>
                <w:ilvl w:val="0"/>
                <w:numId w:val="28"/>
              </w:numPr>
              <w:spacing w:after="160" w:line="259" w:lineRule="auto"/>
              <w:ind w:right="0"/>
              <w:rPr>
                <w:sz w:val="20"/>
                <w:szCs w:val="20"/>
              </w:rPr>
            </w:pPr>
            <w:r>
              <w:rPr>
                <w:sz w:val="20"/>
                <w:szCs w:val="20"/>
              </w:rPr>
              <w:lastRenderedPageBreak/>
              <w:t>Bước 1d: xóa nhân viên</w:t>
            </w:r>
          </w:p>
          <w:p w:rsidR="002A3D4D" w:rsidRDefault="0064284C">
            <w:pPr>
              <w:ind w:left="270"/>
              <w:rPr>
                <w:sz w:val="20"/>
                <w:szCs w:val="20"/>
              </w:rPr>
            </w:pPr>
            <w:r>
              <w:rPr>
                <w:sz w:val="20"/>
                <w:szCs w:val="20"/>
              </w:rPr>
              <w:t>- Người dùng chọn nhân viên cần xóa</w:t>
            </w:r>
          </w:p>
          <w:p w:rsidR="002A3D4D" w:rsidRDefault="0064284C">
            <w:pPr>
              <w:ind w:left="270"/>
              <w:rPr>
                <w:sz w:val="20"/>
                <w:szCs w:val="20"/>
              </w:rPr>
            </w:pPr>
            <w:r>
              <w:rPr>
                <w:sz w:val="20"/>
                <w:szCs w:val="20"/>
              </w:rPr>
              <w:t xml:space="preserve">- Hệ thống hiển thị bảng thông báo xác nhận và hủy </w:t>
            </w:r>
          </w:p>
          <w:p w:rsidR="002A3D4D" w:rsidRDefault="0064284C">
            <w:pPr>
              <w:ind w:left="270"/>
              <w:rPr>
                <w:sz w:val="20"/>
                <w:szCs w:val="20"/>
              </w:rPr>
            </w:pPr>
            <w:r>
              <w:rPr>
                <w:sz w:val="20"/>
                <w:szCs w:val="20"/>
              </w:rPr>
              <w:t xml:space="preserve">- Người dùng chọn xác nhận </w:t>
            </w:r>
          </w:p>
          <w:p w:rsidR="002A3D4D" w:rsidRDefault="0064284C">
            <w:pPr>
              <w:ind w:left="270"/>
              <w:rPr>
                <w:sz w:val="20"/>
                <w:szCs w:val="20"/>
              </w:rPr>
            </w:pPr>
            <w:r>
              <w:rPr>
                <w:sz w:val="20"/>
                <w:szCs w:val="20"/>
              </w:rPr>
              <w:t>- Hệ thống xóa nhân viên ra khỏi cơ sở dữ liệu</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4"/>
                <w:szCs w:val="24"/>
              </w:rPr>
              <w:t>- Nếu người dùng không chọn xác nhận thì sẽ ko có chuyện gì xảy ra</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quản lý phải đăng nhập vào hệ thống rồi mới thực</w:t>
            </w:r>
          </w:p>
          <w:p w:rsidR="002A3D4D" w:rsidRDefault="0064284C">
            <w:pPr>
              <w:rPr>
                <w:sz w:val="20"/>
                <w:szCs w:val="20"/>
              </w:rPr>
            </w:pPr>
            <w:r>
              <w:rPr>
                <w:sz w:val="24"/>
                <w:szCs w:val="24"/>
              </w:rPr>
              <w:t>hiện được chức năng quản lý nhân viên.</w:t>
            </w:r>
          </w:p>
        </w:tc>
      </w:tr>
    </w:tbl>
    <w:p w:rsidR="002A3D4D" w:rsidRDefault="002A3D4D"/>
    <w:p w:rsidR="002A3D4D" w:rsidRDefault="0064284C">
      <w:pPr>
        <w:spacing w:after="158" w:line="259" w:lineRule="auto"/>
        <w:ind w:left="10" w:right="2838"/>
        <w:jc w:val="right"/>
      </w:pPr>
      <w:r>
        <w:rPr>
          <w:i/>
        </w:rPr>
        <w:t>Bảng 3.12: Đặc tả usecase quản lý nhân viên</w:t>
      </w:r>
      <w:r>
        <w:rPr>
          <w:b/>
          <w:i/>
        </w:rPr>
        <w:t xml:space="preserve"> </w:t>
      </w:r>
    </w:p>
    <w:p w:rsidR="002A3D4D" w:rsidRDefault="0064284C">
      <w:pPr>
        <w:pStyle w:val="Heading3"/>
        <w:ind w:left="278" w:right="0"/>
      </w:pPr>
      <w:bookmarkStart w:id="149" w:name="_Toc26879084"/>
      <w:bookmarkStart w:id="150" w:name="_Toc27028917"/>
      <w:r>
        <w:t>3.3.13 Đặc tả usecase Quản lý đơn hàng</w:t>
      </w:r>
      <w:bookmarkEnd w:id="149"/>
      <w:bookmarkEnd w:id="150"/>
      <w:r>
        <w:t xml:space="preserve"> </w:t>
      </w:r>
    </w:p>
    <w:tbl>
      <w:tblPr>
        <w:tblStyle w:val="Style36"/>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Quản lý đơn hàng và chi tiết đơn hàng</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4"/>
                <w:szCs w:val="24"/>
              </w:rPr>
              <w:t>Quản lý</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 case này cho người quản trị quản lý thông tin các đơn</w:t>
            </w:r>
          </w:p>
          <w:p w:rsidR="002A3D4D" w:rsidRDefault="0064284C">
            <w:pPr>
              <w:rPr>
                <w:sz w:val="24"/>
                <w:szCs w:val="24"/>
              </w:rPr>
            </w:pPr>
            <w:r>
              <w:rPr>
                <w:sz w:val="24"/>
                <w:szCs w:val="24"/>
              </w:rPr>
              <w:t>hàng trong cơ sở dữ liệu của hệ thống. Bao gồm các thao tác:</w:t>
            </w:r>
          </w:p>
          <w:p w:rsidR="002A3D4D" w:rsidRDefault="0064284C">
            <w:pPr>
              <w:rPr>
                <w:sz w:val="24"/>
                <w:szCs w:val="24"/>
              </w:rPr>
            </w:pPr>
            <w:r>
              <w:rPr>
                <w:sz w:val="24"/>
                <w:szCs w:val="24"/>
              </w:rPr>
              <w:t>cập nhật đơn hàng, kiểm tra thông tin đơn hàng và hủy đơn</w:t>
            </w:r>
          </w:p>
          <w:p w:rsidR="002A3D4D" w:rsidRDefault="0064284C">
            <w:pPr>
              <w:rPr>
                <w:sz w:val="20"/>
                <w:szCs w:val="20"/>
              </w:rPr>
            </w:pPr>
            <w:r>
              <w:rPr>
                <w:sz w:val="24"/>
                <w:szCs w:val="24"/>
              </w:rPr>
              <w:t>hàng ra khỏi hệ thống.</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Đã đăng nhập quyền admin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Dòng sự kiện chính</w:t>
            </w:r>
          </w:p>
        </w:tc>
        <w:tc>
          <w:tcPr>
            <w:tcW w:w="4660" w:type="dxa"/>
          </w:tcPr>
          <w:p w:rsidR="002A3D4D" w:rsidRDefault="0064284C">
            <w:pPr>
              <w:numPr>
                <w:ilvl w:val="0"/>
                <w:numId w:val="30"/>
              </w:numPr>
              <w:spacing w:after="160" w:line="259" w:lineRule="auto"/>
              <w:ind w:right="0"/>
              <w:rPr>
                <w:sz w:val="20"/>
                <w:szCs w:val="20"/>
              </w:rPr>
            </w:pPr>
            <w:r>
              <w:rPr>
                <w:sz w:val="20"/>
                <w:szCs w:val="20"/>
              </w:rPr>
              <w:t xml:space="preserve">Hệ thống hiển thị </w:t>
            </w:r>
            <w:r w:rsidR="00EA4880">
              <w:rPr>
                <w:sz w:val="20"/>
                <w:szCs w:val="20"/>
              </w:rPr>
              <w:t>danh sách</w:t>
            </w:r>
            <w:r>
              <w:rPr>
                <w:sz w:val="20"/>
                <w:szCs w:val="20"/>
              </w:rPr>
              <w:t xml:space="preserve"> đơn hàng và chức năng cho người dùng lựa chọn:</w:t>
            </w:r>
          </w:p>
          <w:p w:rsidR="002A3D4D" w:rsidRDefault="0064284C">
            <w:pPr>
              <w:numPr>
                <w:ilvl w:val="0"/>
                <w:numId w:val="31"/>
              </w:numPr>
              <w:spacing w:after="160" w:line="259" w:lineRule="auto"/>
              <w:ind w:left="520" w:right="0" w:firstLine="0"/>
              <w:rPr>
                <w:sz w:val="20"/>
                <w:szCs w:val="20"/>
              </w:rPr>
            </w:pPr>
            <w:r>
              <w:rPr>
                <w:sz w:val="20"/>
                <w:szCs w:val="20"/>
              </w:rPr>
              <w:t xml:space="preserve">Tìm kiếm đơn hàng </w:t>
            </w:r>
          </w:p>
          <w:p w:rsidR="002A3D4D" w:rsidRDefault="0064284C">
            <w:pPr>
              <w:numPr>
                <w:ilvl w:val="0"/>
                <w:numId w:val="31"/>
              </w:numPr>
              <w:spacing w:after="160" w:line="259" w:lineRule="auto"/>
              <w:ind w:left="520" w:right="0" w:firstLine="0"/>
              <w:rPr>
                <w:sz w:val="20"/>
                <w:szCs w:val="20"/>
              </w:rPr>
            </w:pPr>
            <w:r>
              <w:rPr>
                <w:sz w:val="20"/>
                <w:szCs w:val="20"/>
              </w:rPr>
              <w:t>Kiểm tra đơn hàng</w:t>
            </w:r>
          </w:p>
          <w:p w:rsidR="002A3D4D" w:rsidRDefault="0064284C">
            <w:pPr>
              <w:numPr>
                <w:ilvl w:val="0"/>
                <w:numId w:val="31"/>
              </w:numPr>
              <w:spacing w:after="160" w:line="259" w:lineRule="auto"/>
              <w:ind w:left="520" w:right="0" w:firstLine="0"/>
              <w:rPr>
                <w:sz w:val="20"/>
                <w:szCs w:val="20"/>
              </w:rPr>
            </w:pPr>
            <w:r>
              <w:rPr>
                <w:sz w:val="20"/>
                <w:szCs w:val="20"/>
              </w:rPr>
              <w:t>Sửa đơn hàng</w:t>
            </w:r>
          </w:p>
          <w:p w:rsidR="002A3D4D" w:rsidRDefault="0064284C">
            <w:pPr>
              <w:numPr>
                <w:ilvl w:val="0"/>
                <w:numId w:val="31"/>
              </w:numPr>
              <w:spacing w:after="160" w:line="259" w:lineRule="auto"/>
              <w:ind w:left="520" w:right="0" w:firstLine="0"/>
              <w:rPr>
                <w:sz w:val="20"/>
                <w:szCs w:val="20"/>
              </w:rPr>
            </w:pPr>
            <w:r>
              <w:rPr>
                <w:sz w:val="20"/>
                <w:szCs w:val="20"/>
              </w:rPr>
              <w:t>Xóa đơn hàng</w:t>
            </w:r>
          </w:p>
          <w:p w:rsidR="002A3D4D" w:rsidRDefault="0064284C">
            <w:pPr>
              <w:numPr>
                <w:ilvl w:val="0"/>
                <w:numId w:val="30"/>
              </w:numPr>
              <w:spacing w:after="160" w:line="259" w:lineRule="auto"/>
              <w:ind w:right="0"/>
              <w:rPr>
                <w:sz w:val="20"/>
                <w:szCs w:val="20"/>
              </w:rPr>
            </w:pPr>
            <w:r>
              <w:rPr>
                <w:sz w:val="20"/>
                <w:szCs w:val="20"/>
              </w:rPr>
              <w:t>Bước 1a: Tìm kiếm đơn hàng</w:t>
            </w:r>
          </w:p>
          <w:p w:rsidR="002A3D4D" w:rsidRDefault="0064284C">
            <w:pPr>
              <w:ind w:left="270"/>
              <w:rPr>
                <w:sz w:val="20"/>
                <w:szCs w:val="20"/>
              </w:rPr>
            </w:pPr>
            <w:r>
              <w:rPr>
                <w:sz w:val="20"/>
                <w:szCs w:val="20"/>
              </w:rPr>
              <w:t>- Người dùng nhập tên hoặc mã đơn hàng cần tìm</w:t>
            </w:r>
          </w:p>
          <w:p w:rsidR="002A3D4D" w:rsidRDefault="0064284C">
            <w:pPr>
              <w:ind w:left="270"/>
              <w:rPr>
                <w:sz w:val="20"/>
                <w:szCs w:val="20"/>
              </w:rPr>
            </w:pPr>
            <w:r>
              <w:rPr>
                <w:sz w:val="20"/>
                <w:szCs w:val="20"/>
              </w:rPr>
              <w:t>- Hệ thống hiển thị thông tin nhân viên</w:t>
            </w:r>
          </w:p>
          <w:p w:rsidR="002A3D4D" w:rsidRDefault="0064284C">
            <w:pPr>
              <w:numPr>
                <w:ilvl w:val="0"/>
                <w:numId w:val="30"/>
              </w:numPr>
              <w:spacing w:after="160" w:line="259" w:lineRule="auto"/>
              <w:ind w:right="0"/>
              <w:rPr>
                <w:sz w:val="20"/>
                <w:szCs w:val="20"/>
              </w:rPr>
            </w:pPr>
            <w:r>
              <w:rPr>
                <w:sz w:val="20"/>
                <w:szCs w:val="20"/>
              </w:rPr>
              <w:lastRenderedPageBreak/>
              <w:t>Bước 1b: Kiểm tra đơn hàng</w:t>
            </w:r>
          </w:p>
          <w:p w:rsidR="002A3D4D" w:rsidRDefault="0064284C">
            <w:pPr>
              <w:ind w:left="270"/>
              <w:rPr>
                <w:sz w:val="20"/>
                <w:szCs w:val="20"/>
              </w:rPr>
            </w:pPr>
            <w:r>
              <w:rPr>
                <w:sz w:val="20"/>
                <w:szCs w:val="20"/>
              </w:rPr>
              <w:t>- Người dùng chọn đỡ hàng cần kiểm tra</w:t>
            </w:r>
          </w:p>
          <w:p w:rsidR="002A3D4D" w:rsidRDefault="0064284C">
            <w:pPr>
              <w:ind w:left="270"/>
              <w:rPr>
                <w:sz w:val="20"/>
                <w:szCs w:val="20"/>
              </w:rPr>
            </w:pPr>
            <w:r>
              <w:rPr>
                <w:sz w:val="20"/>
                <w:szCs w:val="20"/>
              </w:rPr>
              <w:t>- Hệ thống hiển thị tình trạng đơn hàng: chưa thanh toán, đang giao, đã thanh toán</w:t>
            </w:r>
          </w:p>
          <w:p w:rsidR="002A3D4D" w:rsidRDefault="0064284C">
            <w:pPr>
              <w:numPr>
                <w:ilvl w:val="0"/>
                <w:numId w:val="30"/>
              </w:numPr>
              <w:spacing w:after="160" w:line="259" w:lineRule="auto"/>
              <w:ind w:right="0"/>
              <w:rPr>
                <w:sz w:val="20"/>
                <w:szCs w:val="20"/>
              </w:rPr>
            </w:pPr>
            <w:r>
              <w:rPr>
                <w:sz w:val="20"/>
                <w:szCs w:val="20"/>
              </w:rPr>
              <w:t>Bước 1c: sửa đơn hàng</w:t>
            </w:r>
          </w:p>
          <w:p w:rsidR="002A3D4D" w:rsidRDefault="0064284C">
            <w:pPr>
              <w:ind w:left="270"/>
              <w:rPr>
                <w:sz w:val="20"/>
                <w:szCs w:val="20"/>
              </w:rPr>
            </w:pPr>
            <w:r>
              <w:rPr>
                <w:sz w:val="20"/>
                <w:szCs w:val="20"/>
              </w:rPr>
              <w:t>- Người dùng chọn đơn hàng cần sửa</w:t>
            </w:r>
          </w:p>
          <w:p w:rsidR="002A3D4D" w:rsidRDefault="0064284C">
            <w:pPr>
              <w:ind w:left="270"/>
              <w:rPr>
                <w:sz w:val="20"/>
                <w:szCs w:val="20"/>
              </w:rPr>
            </w:pPr>
            <w:r>
              <w:rPr>
                <w:sz w:val="20"/>
                <w:szCs w:val="20"/>
              </w:rPr>
              <w:t>- Hệ thống hiển thị thông tin đơn hàng đã chọn</w:t>
            </w:r>
          </w:p>
          <w:p w:rsidR="002A3D4D" w:rsidRDefault="0064284C">
            <w:pPr>
              <w:ind w:left="270"/>
              <w:rPr>
                <w:sz w:val="20"/>
                <w:szCs w:val="20"/>
              </w:rPr>
            </w:pPr>
            <w:r>
              <w:rPr>
                <w:sz w:val="20"/>
                <w:szCs w:val="20"/>
              </w:rPr>
              <w:t>- Người dùng sửa các thông tin cần sửa của đơn hàng và chọn xác nhận</w:t>
            </w:r>
          </w:p>
          <w:p w:rsidR="002A3D4D" w:rsidRDefault="0064284C">
            <w:pPr>
              <w:ind w:left="270"/>
              <w:rPr>
                <w:sz w:val="20"/>
                <w:szCs w:val="20"/>
              </w:rPr>
            </w:pPr>
            <w:r>
              <w:rPr>
                <w:sz w:val="20"/>
                <w:szCs w:val="20"/>
              </w:rPr>
              <w:t>- Hệ thống lưu vào cơ sở dữ liệu và hiện lên màn hình</w:t>
            </w:r>
          </w:p>
          <w:p w:rsidR="002A3D4D" w:rsidRDefault="0064284C">
            <w:pPr>
              <w:numPr>
                <w:ilvl w:val="0"/>
                <w:numId w:val="30"/>
              </w:numPr>
              <w:spacing w:after="160" w:line="259" w:lineRule="auto"/>
              <w:ind w:right="0"/>
              <w:rPr>
                <w:sz w:val="20"/>
                <w:szCs w:val="20"/>
              </w:rPr>
            </w:pPr>
            <w:r>
              <w:rPr>
                <w:sz w:val="20"/>
                <w:szCs w:val="20"/>
              </w:rPr>
              <w:t>Bước 1d: xóa đơn hàng</w:t>
            </w:r>
          </w:p>
          <w:p w:rsidR="002A3D4D" w:rsidRDefault="0064284C">
            <w:pPr>
              <w:ind w:left="270"/>
              <w:rPr>
                <w:sz w:val="20"/>
                <w:szCs w:val="20"/>
              </w:rPr>
            </w:pPr>
            <w:r>
              <w:rPr>
                <w:sz w:val="20"/>
                <w:szCs w:val="20"/>
              </w:rPr>
              <w:t>- Người dùng chọn đơn hàng cần xóa</w:t>
            </w:r>
          </w:p>
          <w:p w:rsidR="002A3D4D" w:rsidRDefault="0064284C">
            <w:pPr>
              <w:ind w:left="270"/>
              <w:rPr>
                <w:sz w:val="20"/>
                <w:szCs w:val="20"/>
              </w:rPr>
            </w:pPr>
            <w:r>
              <w:rPr>
                <w:sz w:val="20"/>
                <w:szCs w:val="20"/>
              </w:rPr>
              <w:t xml:space="preserve">- Hệ thống hiển thị bảng thông báo xác nhận và hủy </w:t>
            </w:r>
          </w:p>
          <w:p w:rsidR="002A3D4D" w:rsidRDefault="0064284C">
            <w:pPr>
              <w:ind w:left="270"/>
              <w:rPr>
                <w:sz w:val="20"/>
                <w:szCs w:val="20"/>
              </w:rPr>
            </w:pPr>
            <w:r>
              <w:rPr>
                <w:sz w:val="20"/>
                <w:szCs w:val="20"/>
              </w:rPr>
              <w:t xml:space="preserve">- Người dùng chọn xác nhận </w:t>
            </w:r>
          </w:p>
          <w:p w:rsidR="002A3D4D" w:rsidRDefault="0064284C">
            <w:pPr>
              <w:ind w:left="270"/>
              <w:rPr>
                <w:sz w:val="20"/>
                <w:szCs w:val="20"/>
              </w:rPr>
            </w:pPr>
            <w:r>
              <w:rPr>
                <w:sz w:val="20"/>
                <w:szCs w:val="20"/>
              </w:rPr>
              <w:t>- Hệ thống xóa đơn hàng ra khỏi cơ sở dữ liệu</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4"/>
                <w:szCs w:val="24"/>
              </w:rPr>
              <w:t>- Nếu người dùng không chọn xác nhận thì sẽ ko có chuyện gì xảy ra</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quản lý phải đăng nhập vào hệ thống rồi mới thực</w:t>
            </w:r>
          </w:p>
          <w:p w:rsidR="002A3D4D" w:rsidRDefault="0064284C">
            <w:pPr>
              <w:rPr>
                <w:sz w:val="20"/>
                <w:szCs w:val="20"/>
              </w:rPr>
            </w:pPr>
            <w:r>
              <w:rPr>
                <w:sz w:val="24"/>
                <w:szCs w:val="24"/>
              </w:rPr>
              <w:t>hiện được chức năng quản lý đơn hàng và chi tiết đơn hàng.</w:t>
            </w:r>
          </w:p>
        </w:tc>
      </w:tr>
    </w:tbl>
    <w:p w:rsidR="002A3D4D" w:rsidRDefault="002A3D4D"/>
    <w:p w:rsidR="002A3D4D" w:rsidRDefault="0064284C">
      <w:pPr>
        <w:spacing w:after="137" w:line="259" w:lineRule="auto"/>
        <w:ind w:left="10" w:right="2857"/>
        <w:jc w:val="right"/>
      </w:pPr>
      <w:r>
        <w:rPr>
          <w:i/>
        </w:rPr>
        <w:t>Bảng 3.13: Đặc tả usecase quản lý đơn hàng</w:t>
      </w:r>
      <w:r>
        <w:rPr>
          <w:b/>
          <w:i/>
        </w:rPr>
        <w:t xml:space="preserve"> </w:t>
      </w:r>
    </w:p>
    <w:p w:rsidR="002A3D4D" w:rsidRDefault="0064284C">
      <w:pPr>
        <w:pStyle w:val="Heading3"/>
        <w:ind w:left="278" w:right="0"/>
      </w:pPr>
      <w:bookmarkStart w:id="151" w:name="_Toc26879085"/>
      <w:bookmarkStart w:id="152" w:name="_Toc27028918"/>
      <w:r>
        <w:t>3.3.14 Đặc tả usecase Thống kê báo cáo</w:t>
      </w:r>
      <w:bookmarkEnd w:id="151"/>
      <w:bookmarkEnd w:id="152"/>
      <w:r>
        <w:t xml:space="preserve"> </w:t>
      </w:r>
    </w:p>
    <w:tbl>
      <w:tblPr>
        <w:tblStyle w:val="Style37"/>
        <w:tblW w:w="8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9"/>
        <w:gridCol w:w="1770"/>
        <w:gridCol w:w="4660"/>
      </w:tblGrid>
      <w:tr w:rsidR="002A3D4D">
        <w:tc>
          <w:tcPr>
            <w:tcW w:w="2259" w:type="dxa"/>
            <w:vAlign w:val="center"/>
          </w:tcPr>
          <w:p w:rsidR="002A3D4D" w:rsidRDefault="0064284C">
            <w:pPr>
              <w:rPr>
                <w:sz w:val="20"/>
                <w:szCs w:val="20"/>
              </w:rPr>
            </w:pPr>
            <w:r>
              <w:rPr>
                <w:b/>
                <w:sz w:val="24"/>
                <w:szCs w:val="24"/>
              </w:rPr>
              <w:t>Tên Usecase</w:t>
            </w:r>
          </w:p>
        </w:tc>
        <w:tc>
          <w:tcPr>
            <w:tcW w:w="6430" w:type="dxa"/>
            <w:gridSpan w:val="2"/>
          </w:tcPr>
          <w:p w:rsidR="002A3D4D" w:rsidRDefault="0064284C">
            <w:pPr>
              <w:rPr>
                <w:sz w:val="20"/>
                <w:szCs w:val="20"/>
              </w:rPr>
            </w:pPr>
            <w:r>
              <w:rPr>
                <w:sz w:val="24"/>
                <w:szCs w:val="24"/>
              </w:rPr>
              <w:t>Usecase Thống kê báo cáo</w:t>
            </w:r>
          </w:p>
        </w:tc>
      </w:tr>
      <w:tr w:rsidR="002A3D4D">
        <w:tc>
          <w:tcPr>
            <w:tcW w:w="2259" w:type="dxa"/>
            <w:vAlign w:val="center"/>
          </w:tcPr>
          <w:p w:rsidR="002A3D4D" w:rsidRDefault="0064284C">
            <w:pPr>
              <w:rPr>
                <w:sz w:val="20"/>
                <w:szCs w:val="20"/>
              </w:rPr>
            </w:pPr>
            <w:r>
              <w:rPr>
                <w:b/>
                <w:sz w:val="24"/>
                <w:szCs w:val="24"/>
              </w:rPr>
              <w:t>Tác nhân</w:t>
            </w:r>
          </w:p>
        </w:tc>
        <w:tc>
          <w:tcPr>
            <w:tcW w:w="6430" w:type="dxa"/>
            <w:gridSpan w:val="2"/>
          </w:tcPr>
          <w:p w:rsidR="002A3D4D" w:rsidRDefault="0064284C">
            <w:pPr>
              <w:rPr>
                <w:sz w:val="20"/>
                <w:szCs w:val="20"/>
              </w:rPr>
            </w:pPr>
            <w:r>
              <w:rPr>
                <w:sz w:val="24"/>
                <w:szCs w:val="24"/>
              </w:rPr>
              <w:t>Quản lý</w:t>
            </w:r>
          </w:p>
        </w:tc>
      </w:tr>
      <w:tr w:rsidR="002A3D4D">
        <w:tc>
          <w:tcPr>
            <w:tcW w:w="2259" w:type="dxa"/>
            <w:vAlign w:val="center"/>
          </w:tcPr>
          <w:p w:rsidR="002A3D4D" w:rsidRDefault="0064284C">
            <w:pPr>
              <w:rPr>
                <w:sz w:val="20"/>
                <w:szCs w:val="20"/>
              </w:rPr>
            </w:pPr>
            <w:r>
              <w:rPr>
                <w:b/>
                <w:sz w:val="24"/>
                <w:szCs w:val="24"/>
              </w:rPr>
              <w:t>Tóm tắt</w:t>
            </w:r>
          </w:p>
        </w:tc>
        <w:tc>
          <w:tcPr>
            <w:tcW w:w="6430" w:type="dxa"/>
            <w:gridSpan w:val="2"/>
          </w:tcPr>
          <w:p w:rsidR="002A3D4D" w:rsidRDefault="0064284C">
            <w:pPr>
              <w:rPr>
                <w:sz w:val="24"/>
                <w:szCs w:val="24"/>
              </w:rPr>
            </w:pPr>
            <w:r>
              <w:rPr>
                <w:sz w:val="24"/>
                <w:szCs w:val="24"/>
              </w:rPr>
              <w:t>Usecase này cho phép thống kê doanh thu theo tháng, thống</w:t>
            </w:r>
          </w:p>
          <w:p w:rsidR="002A3D4D" w:rsidRDefault="0064284C">
            <w:pPr>
              <w:rPr>
                <w:sz w:val="20"/>
                <w:szCs w:val="20"/>
              </w:rPr>
            </w:pPr>
            <w:r>
              <w:rPr>
                <w:sz w:val="24"/>
                <w:szCs w:val="24"/>
              </w:rPr>
              <w:t>kê doanh thu trong một thời gian, thống kê thức ăn bán chạy.</w:t>
            </w:r>
          </w:p>
        </w:tc>
      </w:tr>
      <w:tr w:rsidR="002A3D4D">
        <w:tc>
          <w:tcPr>
            <w:tcW w:w="2259" w:type="dxa"/>
            <w:vAlign w:val="center"/>
          </w:tcPr>
          <w:p w:rsidR="002A3D4D" w:rsidRDefault="0064284C">
            <w:pPr>
              <w:jc w:val="left"/>
              <w:rPr>
                <w:sz w:val="20"/>
                <w:szCs w:val="20"/>
              </w:rPr>
            </w:pPr>
            <w:r>
              <w:rPr>
                <w:b/>
                <w:sz w:val="24"/>
                <w:szCs w:val="24"/>
              </w:rPr>
              <w:t>Điều kiện tiên quyết</w:t>
            </w:r>
          </w:p>
        </w:tc>
        <w:tc>
          <w:tcPr>
            <w:tcW w:w="6430" w:type="dxa"/>
            <w:gridSpan w:val="2"/>
          </w:tcPr>
          <w:p w:rsidR="002A3D4D" w:rsidRDefault="0064284C">
            <w:pPr>
              <w:rPr>
                <w:sz w:val="20"/>
                <w:szCs w:val="20"/>
              </w:rPr>
            </w:pPr>
            <w:r>
              <w:rPr>
                <w:sz w:val="24"/>
                <w:szCs w:val="24"/>
              </w:rPr>
              <w:t>Đã đăng nhập quyền admin</w:t>
            </w:r>
          </w:p>
        </w:tc>
      </w:tr>
      <w:tr w:rsidR="002A3D4D">
        <w:tc>
          <w:tcPr>
            <w:tcW w:w="2259" w:type="dxa"/>
            <w:vMerge w:val="restart"/>
            <w:vAlign w:val="center"/>
          </w:tcPr>
          <w:p w:rsidR="002A3D4D" w:rsidRDefault="0064284C">
            <w:pPr>
              <w:widowControl/>
              <w:spacing w:line="240" w:lineRule="auto"/>
              <w:jc w:val="left"/>
              <w:rPr>
                <w:sz w:val="20"/>
                <w:szCs w:val="20"/>
              </w:rPr>
            </w:pPr>
            <w:r>
              <w:rPr>
                <w:b/>
                <w:sz w:val="24"/>
                <w:szCs w:val="24"/>
              </w:rPr>
              <w:t>Dòng sự kiện</w:t>
            </w:r>
          </w:p>
        </w:tc>
        <w:tc>
          <w:tcPr>
            <w:tcW w:w="1770" w:type="dxa"/>
            <w:vAlign w:val="center"/>
          </w:tcPr>
          <w:p w:rsidR="002A3D4D" w:rsidRDefault="0064284C">
            <w:pPr>
              <w:jc w:val="left"/>
              <w:rPr>
                <w:sz w:val="20"/>
                <w:szCs w:val="20"/>
              </w:rPr>
            </w:pPr>
            <w:r>
              <w:rPr>
                <w:sz w:val="24"/>
                <w:szCs w:val="24"/>
              </w:rPr>
              <w:t xml:space="preserve">Dòng sự kiện </w:t>
            </w:r>
            <w:r>
              <w:rPr>
                <w:sz w:val="24"/>
                <w:szCs w:val="24"/>
              </w:rPr>
              <w:lastRenderedPageBreak/>
              <w:t>chính</w:t>
            </w:r>
          </w:p>
        </w:tc>
        <w:tc>
          <w:tcPr>
            <w:tcW w:w="4660" w:type="dxa"/>
          </w:tcPr>
          <w:p w:rsidR="002A3D4D" w:rsidRDefault="0064284C">
            <w:pPr>
              <w:numPr>
                <w:ilvl w:val="0"/>
                <w:numId w:val="32"/>
              </w:numPr>
              <w:spacing w:after="160" w:line="259" w:lineRule="auto"/>
              <w:ind w:right="0"/>
              <w:rPr>
                <w:sz w:val="20"/>
                <w:szCs w:val="20"/>
              </w:rPr>
            </w:pPr>
            <w:r>
              <w:rPr>
                <w:sz w:val="20"/>
                <w:szCs w:val="20"/>
              </w:rPr>
              <w:lastRenderedPageBreak/>
              <w:t>Hệ thống hiển thị chức năng thống kê: thống kê  theo ngày, tháng, năm, thông kê thức ăn bán chạy,…</w:t>
            </w:r>
          </w:p>
          <w:p w:rsidR="002A3D4D" w:rsidRDefault="0064284C">
            <w:pPr>
              <w:numPr>
                <w:ilvl w:val="0"/>
                <w:numId w:val="32"/>
              </w:numPr>
              <w:spacing w:after="160" w:line="259" w:lineRule="auto"/>
              <w:ind w:right="0"/>
              <w:rPr>
                <w:sz w:val="20"/>
                <w:szCs w:val="20"/>
              </w:rPr>
            </w:pPr>
            <w:r>
              <w:rPr>
                <w:sz w:val="20"/>
                <w:szCs w:val="20"/>
              </w:rPr>
              <w:lastRenderedPageBreak/>
              <w:t>Người dùng chọn thời gian cần thống kê</w:t>
            </w:r>
          </w:p>
          <w:p w:rsidR="002A3D4D" w:rsidRDefault="0064284C">
            <w:pPr>
              <w:numPr>
                <w:ilvl w:val="0"/>
                <w:numId w:val="32"/>
              </w:numPr>
              <w:spacing w:after="160" w:line="259" w:lineRule="auto"/>
              <w:ind w:right="0"/>
              <w:rPr>
                <w:sz w:val="20"/>
                <w:szCs w:val="20"/>
              </w:rPr>
            </w:pPr>
            <w:r>
              <w:rPr>
                <w:sz w:val="20"/>
                <w:szCs w:val="20"/>
              </w:rPr>
              <w:t>Hệ thống sẽ thống kê theo yêu cầu và hiển thị lên màn hình</w:t>
            </w:r>
          </w:p>
        </w:tc>
      </w:tr>
      <w:tr w:rsidR="002A3D4D">
        <w:tc>
          <w:tcPr>
            <w:tcW w:w="2259" w:type="dxa"/>
            <w:vMerge/>
            <w:vAlign w:val="center"/>
          </w:tcPr>
          <w:p w:rsidR="002A3D4D" w:rsidRDefault="002A3D4D">
            <w:pPr>
              <w:spacing w:after="0" w:line="276" w:lineRule="auto"/>
              <w:ind w:left="0" w:right="0" w:firstLine="0"/>
              <w:jc w:val="left"/>
              <w:rPr>
                <w:sz w:val="20"/>
                <w:szCs w:val="20"/>
              </w:rPr>
            </w:pPr>
          </w:p>
        </w:tc>
        <w:tc>
          <w:tcPr>
            <w:tcW w:w="1770" w:type="dxa"/>
            <w:vAlign w:val="center"/>
          </w:tcPr>
          <w:p w:rsidR="002A3D4D" w:rsidRDefault="0064284C">
            <w:pPr>
              <w:jc w:val="left"/>
              <w:rPr>
                <w:sz w:val="20"/>
                <w:szCs w:val="20"/>
              </w:rPr>
            </w:pPr>
            <w:r>
              <w:rPr>
                <w:sz w:val="24"/>
                <w:szCs w:val="24"/>
              </w:rPr>
              <w:t>Dòng sự kiện khác</w:t>
            </w:r>
          </w:p>
        </w:tc>
        <w:tc>
          <w:tcPr>
            <w:tcW w:w="4660" w:type="dxa"/>
          </w:tcPr>
          <w:p w:rsidR="002A3D4D" w:rsidRDefault="0064284C">
            <w:pPr>
              <w:jc w:val="left"/>
              <w:rPr>
                <w:sz w:val="20"/>
                <w:szCs w:val="20"/>
              </w:rPr>
            </w:pPr>
            <w:r>
              <w:rPr>
                <w:sz w:val="20"/>
                <w:szCs w:val="20"/>
              </w:rPr>
              <w:t>Nếu người dùng chọn hủy ở các bước nào thì hệ thống sẽ dừng lại và không có gì xảy ra</w:t>
            </w:r>
          </w:p>
        </w:tc>
      </w:tr>
      <w:tr w:rsidR="002A3D4D">
        <w:tc>
          <w:tcPr>
            <w:tcW w:w="2259" w:type="dxa"/>
            <w:vAlign w:val="center"/>
          </w:tcPr>
          <w:p w:rsidR="002A3D4D" w:rsidRDefault="0064284C">
            <w:pPr>
              <w:jc w:val="left"/>
              <w:rPr>
                <w:sz w:val="20"/>
                <w:szCs w:val="20"/>
              </w:rPr>
            </w:pPr>
            <w:r>
              <w:rPr>
                <w:b/>
                <w:sz w:val="24"/>
                <w:szCs w:val="24"/>
              </w:rPr>
              <w:t>Trạng thái hệ thống khi bắt đầu usecase</w:t>
            </w:r>
          </w:p>
        </w:tc>
        <w:tc>
          <w:tcPr>
            <w:tcW w:w="6430" w:type="dxa"/>
            <w:gridSpan w:val="2"/>
          </w:tcPr>
          <w:p w:rsidR="002A3D4D" w:rsidRDefault="0064284C">
            <w:pPr>
              <w:rPr>
                <w:sz w:val="24"/>
                <w:szCs w:val="24"/>
              </w:rPr>
            </w:pPr>
            <w:r>
              <w:rPr>
                <w:sz w:val="24"/>
                <w:szCs w:val="24"/>
              </w:rPr>
              <w:t>Người quản lý phải đăng nhập vào hệ thống rồi mới thực</w:t>
            </w:r>
          </w:p>
          <w:p w:rsidR="002A3D4D" w:rsidRDefault="0064284C">
            <w:pPr>
              <w:rPr>
                <w:sz w:val="20"/>
                <w:szCs w:val="20"/>
              </w:rPr>
            </w:pPr>
            <w:r>
              <w:rPr>
                <w:sz w:val="24"/>
                <w:szCs w:val="24"/>
              </w:rPr>
              <w:t>hiện được chức năng thống kê báo cáo.</w:t>
            </w:r>
          </w:p>
        </w:tc>
      </w:tr>
    </w:tbl>
    <w:p w:rsidR="002A3D4D" w:rsidRDefault="002A3D4D"/>
    <w:p w:rsidR="002A3D4D" w:rsidRDefault="0064284C">
      <w:pPr>
        <w:spacing w:after="221" w:line="259" w:lineRule="auto"/>
        <w:ind w:left="10" w:right="2874"/>
        <w:jc w:val="right"/>
      </w:pPr>
      <w:r>
        <w:rPr>
          <w:i/>
        </w:rPr>
        <w:t>Bảng 3.14: Đặc tả usecase thống kê báo cáo</w:t>
      </w:r>
      <w:r>
        <w:rPr>
          <w:b/>
          <w:i/>
        </w:rPr>
        <w:t xml:space="preserve"> </w:t>
      </w:r>
    </w:p>
    <w:p w:rsidR="002A3D4D" w:rsidRDefault="0064284C">
      <w:pPr>
        <w:spacing w:after="0" w:line="259" w:lineRule="auto"/>
        <w:ind w:left="0" w:right="0" w:firstLine="0"/>
        <w:jc w:val="left"/>
      </w:pPr>
      <w:r>
        <w:rPr>
          <w:b/>
          <w:sz w:val="36"/>
          <w:szCs w:val="36"/>
        </w:rPr>
        <w:t xml:space="preserve"> </w:t>
      </w:r>
      <w:r>
        <w:rPr>
          <w:b/>
          <w:sz w:val="36"/>
          <w:szCs w:val="36"/>
        </w:rPr>
        <w:tab/>
        <w:t xml:space="preserve"> </w:t>
      </w:r>
      <w:r>
        <w:br w:type="page"/>
      </w:r>
    </w:p>
    <w:p w:rsidR="005F637C" w:rsidRDefault="0064284C" w:rsidP="005F637C">
      <w:pPr>
        <w:pStyle w:val="Heading1"/>
        <w:jc w:val="center"/>
        <w:rPr>
          <w:b/>
          <w:sz w:val="36"/>
          <w:szCs w:val="36"/>
        </w:rPr>
      </w:pPr>
      <w:bookmarkStart w:id="153" w:name="_Toc27028919"/>
      <w:r>
        <w:rPr>
          <w:b/>
          <w:sz w:val="36"/>
          <w:szCs w:val="36"/>
        </w:rPr>
        <w:lastRenderedPageBreak/>
        <w:t>CHƯƠNG 4</w:t>
      </w:r>
      <w:r w:rsidR="005F637C">
        <w:rPr>
          <w:b/>
          <w:sz w:val="36"/>
          <w:szCs w:val="36"/>
        </w:rPr>
        <w:t>: THIẾT KẾ HỆ THỐNG VÀ</w:t>
      </w:r>
      <w:bookmarkEnd w:id="153"/>
      <w:r w:rsidR="005F637C">
        <w:rPr>
          <w:b/>
          <w:sz w:val="36"/>
          <w:szCs w:val="36"/>
        </w:rPr>
        <w:t xml:space="preserve"> </w:t>
      </w:r>
    </w:p>
    <w:p w:rsidR="002A3D4D" w:rsidRPr="005F637C" w:rsidRDefault="005F637C" w:rsidP="005F637C">
      <w:pPr>
        <w:pStyle w:val="Heading1"/>
        <w:jc w:val="center"/>
        <w:rPr>
          <w:b/>
          <w:sz w:val="36"/>
          <w:szCs w:val="36"/>
        </w:rPr>
      </w:pPr>
      <w:bookmarkStart w:id="154" w:name="_Toc27028920"/>
      <w:r>
        <w:rPr>
          <w:b/>
          <w:sz w:val="36"/>
          <w:szCs w:val="36"/>
        </w:rPr>
        <w:t xml:space="preserve">CƠ SỞ DỮ </w:t>
      </w:r>
      <w:r w:rsidR="0064284C">
        <w:rPr>
          <w:b/>
          <w:sz w:val="36"/>
          <w:szCs w:val="36"/>
        </w:rPr>
        <w:t>LIỆU</w:t>
      </w:r>
      <w:bookmarkEnd w:id="154"/>
    </w:p>
    <w:p w:rsidR="002A3D4D" w:rsidRDefault="0064284C">
      <w:pPr>
        <w:pStyle w:val="Heading2"/>
        <w:spacing w:after="208" w:line="265" w:lineRule="auto"/>
        <w:ind w:right="0"/>
      </w:pPr>
      <w:bookmarkStart w:id="155" w:name="_Toc26879086"/>
      <w:bookmarkStart w:id="156" w:name="_Toc27028921"/>
      <w:r>
        <w:rPr>
          <w:b/>
          <w:i w:val="0"/>
        </w:rPr>
        <w:t>4.1 Biểu đồ trình tự</w:t>
      </w:r>
      <w:bookmarkEnd w:id="155"/>
      <w:bookmarkEnd w:id="156"/>
      <w:r>
        <w:rPr>
          <w:b/>
          <w:i w:val="0"/>
        </w:rPr>
        <w:t xml:space="preserve"> </w:t>
      </w:r>
    </w:p>
    <w:p w:rsidR="002A3D4D" w:rsidRDefault="0064284C" w:rsidP="005F637C">
      <w:pPr>
        <w:pStyle w:val="Heading3"/>
      </w:pPr>
      <w:bookmarkStart w:id="157" w:name="_Toc27028922"/>
      <w:r>
        <w:t>4.1.1 Biểu đồ trình tự đăng nhập</w:t>
      </w:r>
      <w:bookmarkEnd w:id="157"/>
    </w:p>
    <w:p w:rsidR="002A3D4D" w:rsidRDefault="0064284C">
      <w:pPr>
        <w:spacing w:after="0" w:line="259" w:lineRule="auto"/>
        <w:ind w:left="428" w:right="0" w:firstLine="0"/>
        <w:jc w:val="left"/>
      </w:pPr>
      <w:r>
        <w:rPr>
          <w:noProof/>
        </w:rPr>
        <w:drawing>
          <wp:inline distT="0" distB="0" distL="114300" distR="114300" wp14:anchorId="14F55264" wp14:editId="22668A5D">
            <wp:extent cx="6259830" cy="3243580"/>
            <wp:effectExtent l="0" t="0" r="3810" b="2540"/>
            <wp:docPr id="36" name="Picture 36" descr="Biểu đồ tuần tự Đăng nhập-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tuần tự Đăng nhập-Đăng nhập"/>
                    <pic:cNvPicPr>
                      <a:picLocks noChangeAspect="1"/>
                    </pic:cNvPicPr>
                  </pic:nvPicPr>
                  <pic:blipFill>
                    <a:blip r:embed="rId48"/>
                    <a:stretch>
                      <a:fillRect/>
                    </a:stretch>
                  </pic:blipFill>
                  <pic:spPr>
                    <a:xfrm>
                      <a:off x="0" y="0"/>
                      <a:ext cx="6259830" cy="3243580"/>
                    </a:xfrm>
                    <a:prstGeom prst="rect">
                      <a:avLst/>
                    </a:prstGeom>
                  </pic:spPr>
                </pic:pic>
              </a:graphicData>
            </a:graphic>
          </wp:inline>
        </w:drawing>
      </w:r>
    </w:p>
    <w:p w:rsidR="002A3D4D" w:rsidRDefault="0064284C" w:rsidP="005F637C">
      <w:pPr>
        <w:pStyle w:val="Heading3"/>
      </w:pPr>
      <w:bookmarkStart w:id="158" w:name="_Toc27028923"/>
      <w:r>
        <w:t>4.1.2 Biểu đồ trình tự đăng ký</w:t>
      </w:r>
      <w:bookmarkEnd w:id="158"/>
    </w:p>
    <w:p w:rsidR="002A3D4D" w:rsidRDefault="002A3D4D">
      <w:pPr>
        <w:spacing w:after="0" w:line="259" w:lineRule="auto"/>
        <w:ind w:left="428" w:right="0" w:firstLine="0"/>
        <w:jc w:val="left"/>
      </w:pPr>
    </w:p>
    <w:p w:rsidR="002A3D4D" w:rsidRDefault="0064284C">
      <w:pPr>
        <w:spacing w:after="0" w:line="259" w:lineRule="auto"/>
        <w:ind w:left="428" w:right="0" w:firstLine="0"/>
        <w:jc w:val="left"/>
      </w:pPr>
      <w:r>
        <w:rPr>
          <w:noProof/>
        </w:rPr>
        <w:lastRenderedPageBreak/>
        <w:drawing>
          <wp:inline distT="0" distB="0" distL="114300" distR="114300" wp14:anchorId="52D6E8ED" wp14:editId="19B2AF75">
            <wp:extent cx="6269990" cy="3700145"/>
            <wp:effectExtent l="0" t="0" r="8890" b="3175"/>
            <wp:docPr id="37" name="Picture 37" descr="Biểu đồ tuần tự Đăng nhập-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iểu đồ tuần tự Đăng nhập-Đăng ký"/>
                    <pic:cNvPicPr>
                      <a:picLocks noChangeAspect="1"/>
                    </pic:cNvPicPr>
                  </pic:nvPicPr>
                  <pic:blipFill>
                    <a:blip r:embed="rId49"/>
                    <a:stretch>
                      <a:fillRect/>
                    </a:stretch>
                  </pic:blipFill>
                  <pic:spPr>
                    <a:xfrm>
                      <a:off x="0" y="0"/>
                      <a:ext cx="6269990" cy="3700145"/>
                    </a:xfrm>
                    <a:prstGeom prst="rect">
                      <a:avLst/>
                    </a:prstGeom>
                  </pic:spPr>
                </pic:pic>
              </a:graphicData>
            </a:graphic>
          </wp:inline>
        </w:drawing>
      </w:r>
    </w:p>
    <w:p w:rsidR="002A3D4D" w:rsidRDefault="002A3D4D">
      <w:pPr>
        <w:spacing w:after="0" w:line="259" w:lineRule="auto"/>
        <w:ind w:left="428" w:right="0" w:firstLine="0"/>
        <w:jc w:val="left"/>
      </w:pPr>
    </w:p>
    <w:p w:rsidR="002A3D4D" w:rsidRDefault="0064284C" w:rsidP="005F637C">
      <w:pPr>
        <w:pStyle w:val="Heading3"/>
      </w:pPr>
      <w:bookmarkStart w:id="159" w:name="_Toc27028924"/>
      <w:r>
        <w:t>4.1.3 Biểu đồ trình tự tìm kiếm thức ăn</w:t>
      </w:r>
      <w:bookmarkEnd w:id="159"/>
    </w:p>
    <w:p w:rsidR="002A3D4D" w:rsidRDefault="0064284C">
      <w:pPr>
        <w:spacing w:after="0" w:line="259" w:lineRule="auto"/>
        <w:ind w:left="428" w:right="0" w:firstLine="0"/>
        <w:jc w:val="left"/>
      </w:pPr>
      <w:r>
        <w:rPr>
          <w:noProof/>
        </w:rPr>
        <w:drawing>
          <wp:inline distT="0" distB="0" distL="114300" distR="114300" wp14:anchorId="7701C96F" wp14:editId="1A998E6E">
            <wp:extent cx="6332220" cy="3125470"/>
            <wp:effectExtent l="0" t="0" r="7620" b="13970"/>
            <wp:docPr id="38" name="Picture 38" descr="Biểu đồ tuần tự Đăng nhập-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iểu đồ tuần tự Đăng nhập-Page-4"/>
                    <pic:cNvPicPr>
                      <a:picLocks noChangeAspect="1"/>
                    </pic:cNvPicPr>
                  </pic:nvPicPr>
                  <pic:blipFill>
                    <a:blip r:embed="rId50"/>
                    <a:stretch>
                      <a:fillRect/>
                    </a:stretch>
                  </pic:blipFill>
                  <pic:spPr>
                    <a:xfrm>
                      <a:off x="0" y="0"/>
                      <a:ext cx="6332220" cy="3125470"/>
                    </a:xfrm>
                    <a:prstGeom prst="rect">
                      <a:avLst/>
                    </a:prstGeom>
                  </pic:spPr>
                </pic:pic>
              </a:graphicData>
            </a:graphic>
          </wp:inline>
        </w:drawing>
      </w:r>
    </w:p>
    <w:p w:rsidR="002A3D4D" w:rsidRDefault="002A3D4D">
      <w:pPr>
        <w:spacing w:after="0" w:line="259" w:lineRule="auto"/>
        <w:ind w:left="428" w:right="0" w:firstLine="0"/>
        <w:jc w:val="left"/>
      </w:pPr>
    </w:p>
    <w:p w:rsidR="002A3D4D" w:rsidRDefault="0064284C" w:rsidP="005F637C">
      <w:pPr>
        <w:pStyle w:val="Heading3"/>
      </w:pPr>
      <w:bookmarkStart w:id="160" w:name="_Toc27028925"/>
      <w:r>
        <w:lastRenderedPageBreak/>
        <w:t>4.1.4 Biểu đồ trình tự quản lý giỏ hàng</w:t>
      </w:r>
      <w:bookmarkEnd w:id="160"/>
    </w:p>
    <w:p w:rsidR="002A3D4D" w:rsidRDefault="0064284C">
      <w:pPr>
        <w:spacing w:after="0" w:line="259" w:lineRule="auto"/>
        <w:ind w:left="428" w:right="0" w:firstLine="0"/>
        <w:jc w:val="left"/>
      </w:pPr>
      <w:r>
        <w:rPr>
          <w:noProof/>
        </w:rPr>
        <w:drawing>
          <wp:inline distT="0" distB="0" distL="114300" distR="114300" wp14:anchorId="0FF9C30B" wp14:editId="7BBC2F7F">
            <wp:extent cx="6551295" cy="7312025"/>
            <wp:effectExtent l="0" t="0" r="1905" b="3175"/>
            <wp:docPr id="39" name="Picture 39" descr="QL-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QL-Giỏ hàng"/>
                    <pic:cNvPicPr>
                      <a:picLocks noChangeAspect="1"/>
                    </pic:cNvPicPr>
                  </pic:nvPicPr>
                  <pic:blipFill>
                    <a:blip r:embed="rId51"/>
                    <a:stretch>
                      <a:fillRect/>
                    </a:stretch>
                  </pic:blipFill>
                  <pic:spPr>
                    <a:xfrm>
                      <a:off x="0" y="0"/>
                      <a:ext cx="6551295" cy="7312025"/>
                    </a:xfrm>
                    <a:prstGeom prst="rect">
                      <a:avLst/>
                    </a:prstGeom>
                  </pic:spPr>
                </pic:pic>
              </a:graphicData>
            </a:graphic>
          </wp:inline>
        </w:drawing>
      </w:r>
    </w:p>
    <w:p w:rsidR="002A3D4D" w:rsidRDefault="0064284C" w:rsidP="005F637C">
      <w:pPr>
        <w:pStyle w:val="Heading3"/>
      </w:pPr>
      <w:bookmarkStart w:id="161" w:name="_Toc27028926"/>
      <w:r>
        <w:lastRenderedPageBreak/>
        <w:t>4.1.5 Biểu đồ trình tự lập đơn hàng</w:t>
      </w:r>
      <w:bookmarkEnd w:id="161"/>
    </w:p>
    <w:p w:rsidR="002A3D4D" w:rsidRDefault="0064284C">
      <w:pPr>
        <w:spacing w:after="0" w:line="259" w:lineRule="auto"/>
        <w:ind w:left="428" w:right="0" w:firstLine="0"/>
        <w:jc w:val="left"/>
      </w:pPr>
      <w:r>
        <w:rPr>
          <w:noProof/>
        </w:rPr>
        <w:drawing>
          <wp:inline distT="0" distB="0" distL="114300" distR="114300" wp14:anchorId="7D77054F" wp14:editId="5A13905F">
            <wp:extent cx="6318885" cy="3149600"/>
            <wp:effectExtent l="0" t="0" r="5715" b="5080"/>
            <wp:docPr id="40" name="Picture 40" descr="Biểu đồ tuần tự Đăng nhập-Lập đơn hà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iểu đồ tuần tự Đăng nhập-Lập đơn hàng (1)"/>
                    <pic:cNvPicPr>
                      <a:picLocks noChangeAspect="1"/>
                    </pic:cNvPicPr>
                  </pic:nvPicPr>
                  <pic:blipFill>
                    <a:blip r:embed="rId52"/>
                    <a:stretch>
                      <a:fillRect/>
                    </a:stretch>
                  </pic:blipFill>
                  <pic:spPr>
                    <a:xfrm>
                      <a:off x="0" y="0"/>
                      <a:ext cx="6318885" cy="3149600"/>
                    </a:xfrm>
                    <a:prstGeom prst="rect">
                      <a:avLst/>
                    </a:prstGeom>
                  </pic:spPr>
                </pic:pic>
              </a:graphicData>
            </a:graphic>
          </wp:inline>
        </w:drawing>
      </w:r>
    </w:p>
    <w:p w:rsidR="002A3D4D" w:rsidRDefault="0064284C" w:rsidP="005F637C">
      <w:pPr>
        <w:pStyle w:val="Heading2"/>
        <w:rPr>
          <w:b/>
        </w:rPr>
      </w:pPr>
      <w:bookmarkStart w:id="162" w:name="_Toc27028927"/>
      <w:r>
        <w:rPr>
          <w:b/>
        </w:rPr>
        <w:t>4.2 Biểu đồ hoạt động</w:t>
      </w:r>
      <w:bookmarkEnd w:id="162"/>
    </w:p>
    <w:p w:rsidR="002A3D4D" w:rsidRDefault="0064284C" w:rsidP="005F637C">
      <w:pPr>
        <w:pStyle w:val="Heading3"/>
        <w:rPr>
          <w:bCs/>
        </w:rPr>
      </w:pPr>
      <w:bookmarkStart w:id="163" w:name="_Toc27028928"/>
      <w:r>
        <w:rPr>
          <w:bCs/>
        </w:rPr>
        <w:t>4.2.1 Biểu đồ hoạt động tìm kiếm thức ăn</w:t>
      </w:r>
      <w:bookmarkEnd w:id="163"/>
    </w:p>
    <w:p w:rsidR="002A3D4D" w:rsidRDefault="0064284C">
      <w:pPr>
        <w:spacing w:after="0" w:line="259" w:lineRule="auto"/>
        <w:ind w:right="0"/>
        <w:jc w:val="left"/>
        <w:rPr>
          <w:b/>
        </w:rPr>
      </w:pPr>
      <w:r>
        <w:rPr>
          <w:b/>
          <w:noProof/>
        </w:rPr>
        <w:drawing>
          <wp:inline distT="0" distB="0" distL="114300" distR="114300" wp14:anchorId="3B968346" wp14:editId="1836EA73">
            <wp:extent cx="6159500" cy="4295775"/>
            <wp:effectExtent l="0" t="0" r="12700" b="0"/>
            <wp:docPr id="41" name="Picture 41" descr="ActivityTimKiemThu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ctivityTimKiemThucAn"/>
                    <pic:cNvPicPr>
                      <a:picLocks noChangeAspect="1"/>
                    </pic:cNvPicPr>
                  </pic:nvPicPr>
                  <pic:blipFill>
                    <a:blip r:embed="rId53"/>
                    <a:stretch>
                      <a:fillRect/>
                    </a:stretch>
                  </pic:blipFill>
                  <pic:spPr>
                    <a:xfrm>
                      <a:off x="0" y="0"/>
                      <a:ext cx="6159500" cy="4295775"/>
                    </a:xfrm>
                    <a:prstGeom prst="rect">
                      <a:avLst/>
                    </a:prstGeom>
                  </pic:spPr>
                </pic:pic>
              </a:graphicData>
            </a:graphic>
          </wp:inline>
        </w:drawing>
      </w:r>
      <w:r>
        <w:rPr>
          <w:b/>
        </w:rPr>
        <w:t xml:space="preserve"> </w:t>
      </w:r>
    </w:p>
    <w:p w:rsidR="002A3D4D" w:rsidRDefault="0064284C" w:rsidP="005F637C">
      <w:pPr>
        <w:pStyle w:val="Heading3"/>
        <w:rPr>
          <w:bCs/>
        </w:rPr>
      </w:pPr>
      <w:bookmarkStart w:id="164" w:name="_Toc27028929"/>
      <w:r>
        <w:rPr>
          <w:bCs/>
        </w:rPr>
        <w:lastRenderedPageBreak/>
        <w:t>4.2.2 Biểu đồ hoạt động thêm giỏ hàng</w:t>
      </w:r>
      <w:bookmarkEnd w:id="164"/>
    </w:p>
    <w:p w:rsidR="002A3D4D" w:rsidRDefault="0064284C">
      <w:pPr>
        <w:spacing w:after="0" w:line="259" w:lineRule="auto"/>
        <w:ind w:right="0" w:firstLine="716"/>
        <w:jc w:val="left"/>
        <w:rPr>
          <w:b/>
        </w:rPr>
      </w:pPr>
      <w:r>
        <w:rPr>
          <w:b/>
          <w:noProof/>
        </w:rPr>
        <w:drawing>
          <wp:inline distT="0" distB="0" distL="114300" distR="114300" wp14:anchorId="0DCD0556" wp14:editId="0D5279A1">
            <wp:extent cx="5359400" cy="2703195"/>
            <wp:effectExtent l="0" t="0" r="5080" b="9525"/>
            <wp:docPr id="42" name="Picture 42" descr="QL thêm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L thêm  gio hang"/>
                    <pic:cNvPicPr>
                      <a:picLocks noChangeAspect="1"/>
                    </pic:cNvPicPr>
                  </pic:nvPicPr>
                  <pic:blipFill>
                    <a:blip r:embed="rId54"/>
                    <a:stretch>
                      <a:fillRect/>
                    </a:stretch>
                  </pic:blipFill>
                  <pic:spPr>
                    <a:xfrm>
                      <a:off x="0" y="0"/>
                      <a:ext cx="5359400" cy="2703195"/>
                    </a:xfrm>
                    <a:prstGeom prst="rect">
                      <a:avLst/>
                    </a:prstGeom>
                  </pic:spPr>
                </pic:pic>
              </a:graphicData>
            </a:graphic>
          </wp:inline>
        </w:drawing>
      </w:r>
    </w:p>
    <w:p w:rsidR="002A3D4D" w:rsidRDefault="002A3D4D">
      <w:pPr>
        <w:spacing w:after="0" w:line="259" w:lineRule="auto"/>
        <w:ind w:right="0" w:firstLine="716"/>
        <w:jc w:val="left"/>
        <w:rPr>
          <w:b/>
        </w:rPr>
      </w:pPr>
    </w:p>
    <w:p w:rsidR="002A3D4D" w:rsidRDefault="0064284C" w:rsidP="005F637C">
      <w:pPr>
        <w:pStyle w:val="Heading3"/>
        <w:rPr>
          <w:bCs/>
        </w:rPr>
      </w:pPr>
      <w:bookmarkStart w:id="165" w:name="_Toc27028930"/>
      <w:r>
        <w:rPr>
          <w:bCs/>
        </w:rPr>
        <w:t>4.2.3 Biểu đồ hoạt động xóa thức ăn</w:t>
      </w:r>
      <w:bookmarkEnd w:id="165"/>
    </w:p>
    <w:p w:rsidR="002A3D4D" w:rsidRDefault="0064284C">
      <w:pPr>
        <w:spacing w:after="0" w:line="259" w:lineRule="auto"/>
        <w:ind w:right="0" w:firstLine="716"/>
        <w:jc w:val="left"/>
        <w:rPr>
          <w:b/>
        </w:rPr>
      </w:pPr>
      <w:r>
        <w:rPr>
          <w:b/>
          <w:noProof/>
        </w:rPr>
        <w:drawing>
          <wp:inline distT="0" distB="0" distL="114300" distR="114300" wp14:anchorId="3010D09C" wp14:editId="101FB037">
            <wp:extent cx="5575300" cy="2986405"/>
            <wp:effectExtent l="0" t="0" r="2540" b="635"/>
            <wp:docPr id="43" name="Picture 43" descr="Xoa thuc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Xoa thuc an"/>
                    <pic:cNvPicPr>
                      <a:picLocks noChangeAspect="1"/>
                    </pic:cNvPicPr>
                  </pic:nvPicPr>
                  <pic:blipFill>
                    <a:blip r:embed="rId55"/>
                    <a:stretch>
                      <a:fillRect/>
                    </a:stretch>
                  </pic:blipFill>
                  <pic:spPr>
                    <a:xfrm>
                      <a:off x="0" y="0"/>
                      <a:ext cx="5575300" cy="2986405"/>
                    </a:xfrm>
                    <a:prstGeom prst="rect">
                      <a:avLst/>
                    </a:prstGeom>
                  </pic:spPr>
                </pic:pic>
              </a:graphicData>
            </a:graphic>
          </wp:inline>
        </w:drawing>
      </w:r>
    </w:p>
    <w:p w:rsidR="002A3D4D" w:rsidRDefault="002A3D4D">
      <w:pPr>
        <w:spacing w:after="0" w:line="259" w:lineRule="auto"/>
        <w:ind w:right="0" w:firstLine="716"/>
        <w:jc w:val="left"/>
        <w:rPr>
          <w:b/>
        </w:rPr>
      </w:pPr>
    </w:p>
    <w:p w:rsidR="002A3D4D" w:rsidRDefault="0064284C" w:rsidP="005F637C">
      <w:pPr>
        <w:pStyle w:val="Heading3"/>
        <w:rPr>
          <w:bCs/>
        </w:rPr>
      </w:pPr>
      <w:bookmarkStart w:id="166" w:name="_Toc27028931"/>
      <w:r>
        <w:rPr>
          <w:bCs/>
        </w:rPr>
        <w:t>4.2.4 Biểu đồ hoạt động sửa giỏ hàng</w:t>
      </w:r>
      <w:bookmarkEnd w:id="166"/>
    </w:p>
    <w:p w:rsidR="002A3D4D" w:rsidRDefault="002A3D4D">
      <w:pPr>
        <w:spacing w:after="0" w:line="259" w:lineRule="auto"/>
        <w:ind w:right="0" w:firstLine="716"/>
        <w:jc w:val="left"/>
        <w:rPr>
          <w:b/>
        </w:rPr>
      </w:pPr>
    </w:p>
    <w:p w:rsidR="002A3D4D" w:rsidRDefault="0064284C">
      <w:pPr>
        <w:spacing w:after="0" w:line="259" w:lineRule="auto"/>
        <w:ind w:right="0" w:firstLine="716"/>
        <w:jc w:val="left"/>
        <w:rPr>
          <w:b/>
        </w:rPr>
      </w:pPr>
      <w:r>
        <w:rPr>
          <w:b/>
          <w:noProof/>
        </w:rPr>
        <w:lastRenderedPageBreak/>
        <w:drawing>
          <wp:inline distT="0" distB="0" distL="114300" distR="114300" wp14:anchorId="2AB7E2A8" wp14:editId="6B7F151B">
            <wp:extent cx="5610225" cy="2503170"/>
            <wp:effectExtent l="0" t="0" r="13335" b="11430"/>
            <wp:docPr id="44" name="Picture 44" descr="sua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ua gio hang"/>
                    <pic:cNvPicPr>
                      <a:picLocks noChangeAspect="1"/>
                    </pic:cNvPicPr>
                  </pic:nvPicPr>
                  <pic:blipFill>
                    <a:blip r:embed="rId56"/>
                    <a:stretch>
                      <a:fillRect/>
                    </a:stretch>
                  </pic:blipFill>
                  <pic:spPr>
                    <a:xfrm>
                      <a:off x="0" y="0"/>
                      <a:ext cx="5610225" cy="2503170"/>
                    </a:xfrm>
                    <a:prstGeom prst="rect">
                      <a:avLst/>
                    </a:prstGeom>
                  </pic:spPr>
                </pic:pic>
              </a:graphicData>
            </a:graphic>
          </wp:inline>
        </w:drawing>
      </w:r>
    </w:p>
    <w:p w:rsidR="002A3D4D" w:rsidRDefault="002A3D4D">
      <w:pPr>
        <w:spacing w:after="0" w:line="259" w:lineRule="auto"/>
        <w:ind w:right="0" w:firstLine="716"/>
        <w:jc w:val="left"/>
        <w:rPr>
          <w:b/>
        </w:rPr>
      </w:pPr>
    </w:p>
    <w:p w:rsidR="002A3D4D" w:rsidRDefault="0064284C" w:rsidP="005F637C">
      <w:pPr>
        <w:pStyle w:val="Heading3"/>
        <w:rPr>
          <w:bCs/>
        </w:rPr>
      </w:pPr>
      <w:bookmarkStart w:id="167" w:name="_Toc27028932"/>
      <w:r>
        <w:rPr>
          <w:bCs/>
        </w:rPr>
        <w:t>4.2.5 Biểu đồ hoạt động xóa giỏ hàng</w:t>
      </w:r>
      <w:bookmarkEnd w:id="167"/>
    </w:p>
    <w:p w:rsidR="002A3D4D" w:rsidRDefault="0064284C">
      <w:pPr>
        <w:spacing w:after="0" w:line="259" w:lineRule="auto"/>
        <w:ind w:right="0" w:firstLine="716"/>
        <w:jc w:val="left"/>
        <w:rPr>
          <w:bCs/>
        </w:rPr>
      </w:pPr>
      <w:r>
        <w:rPr>
          <w:bCs/>
          <w:noProof/>
        </w:rPr>
        <w:drawing>
          <wp:inline distT="0" distB="0" distL="114300" distR="114300" wp14:anchorId="055990FE" wp14:editId="581C0E34">
            <wp:extent cx="5864225" cy="3489960"/>
            <wp:effectExtent l="0" t="0" r="3175" b="0"/>
            <wp:docPr id="45" name="Picture 45" descr="Xoa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Xoa gio hang"/>
                    <pic:cNvPicPr>
                      <a:picLocks noChangeAspect="1"/>
                    </pic:cNvPicPr>
                  </pic:nvPicPr>
                  <pic:blipFill>
                    <a:blip r:embed="rId57"/>
                    <a:stretch>
                      <a:fillRect/>
                    </a:stretch>
                  </pic:blipFill>
                  <pic:spPr>
                    <a:xfrm>
                      <a:off x="0" y="0"/>
                      <a:ext cx="5864225" cy="3489960"/>
                    </a:xfrm>
                    <a:prstGeom prst="rect">
                      <a:avLst/>
                    </a:prstGeom>
                  </pic:spPr>
                </pic:pic>
              </a:graphicData>
            </a:graphic>
          </wp:inline>
        </w:drawing>
      </w:r>
    </w:p>
    <w:p w:rsidR="002A3D4D" w:rsidRDefault="0064284C" w:rsidP="005F637C">
      <w:pPr>
        <w:pStyle w:val="Heading2"/>
      </w:pPr>
      <w:bookmarkStart w:id="168" w:name="_Toc26879087"/>
      <w:bookmarkStart w:id="169" w:name="_Toc27028933"/>
      <w:r>
        <w:lastRenderedPageBreak/>
        <w:t>4.</w:t>
      </w:r>
      <w:r w:rsidR="005F637C">
        <w:t>3</w:t>
      </w:r>
      <w:r>
        <w:t xml:space="preserve"> Biểu đồ lớp</w:t>
      </w:r>
      <w:bookmarkEnd w:id="168"/>
      <w:bookmarkEnd w:id="169"/>
      <w:r>
        <w:t xml:space="preserve"> </w:t>
      </w:r>
    </w:p>
    <w:p w:rsidR="002A3D4D" w:rsidRDefault="0064284C">
      <w:r>
        <w:rPr>
          <w:noProof/>
        </w:rPr>
        <w:drawing>
          <wp:inline distT="114300" distB="114300" distL="114300" distR="114300" wp14:anchorId="4759C7FE" wp14:editId="5A5A32B7">
            <wp:extent cx="6934200" cy="4738370"/>
            <wp:effectExtent l="0" t="0" r="0" b="0"/>
            <wp:docPr id="171200" name="image32.png"/>
            <wp:cNvGraphicFramePr/>
            <a:graphic xmlns:a="http://schemas.openxmlformats.org/drawingml/2006/main">
              <a:graphicData uri="http://schemas.openxmlformats.org/drawingml/2006/picture">
                <pic:pic xmlns:pic="http://schemas.openxmlformats.org/drawingml/2006/picture">
                  <pic:nvPicPr>
                    <pic:cNvPr id="171200" name="image32.png"/>
                    <pic:cNvPicPr preferRelativeResize="0"/>
                  </pic:nvPicPr>
                  <pic:blipFill>
                    <a:blip r:embed="rId58"/>
                    <a:srcRect/>
                    <a:stretch>
                      <a:fillRect/>
                    </a:stretch>
                  </pic:blipFill>
                  <pic:spPr>
                    <a:xfrm>
                      <a:off x="0" y="0"/>
                      <a:ext cx="6934200" cy="4738688"/>
                    </a:xfrm>
                    <a:prstGeom prst="rect">
                      <a:avLst/>
                    </a:prstGeom>
                  </pic:spPr>
                </pic:pic>
              </a:graphicData>
            </a:graphic>
          </wp:inline>
        </w:drawing>
      </w:r>
    </w:p>
    <w:p w:rsidR="002A3D4D" w:rsidRDefault="002A3D4D">
      <w:pPr>
        <w:spacing w:after="110" w:line="259" w:lineRule="auto"/>
        <w:ind w:left="0" w:right="0" w:firstLine="0"/>
        <w:jc w:val="right"/>
      </w:pPr>
    </w:p>
    <w:p w:rsidR="002A3D4D" w:rsidRDefault="0064284C" w:rsidP="005F637C">
      <w:pPr>
        <w:jc w:val="center"/>
      </w:pPr>
      <w:bookmarkStart w:id="170" w:name="_Toc26879088"/>
      <w:r>
        <w:t>Hình 4.23: Biểu đồ lớp</w:t>
      </w:r>
      <w:bookmarkEnd w:id="170"/>
    </w:p>
    <w:p w:rsidR="002A3D4D" w:rsidRDefault="0064284C" w:rsidP="005F637C">
      <w:pPr>
        <w:pStyle w:val="Heading2"/>
      </w:pPr>
      <w:bookmarkStart w:id="171" w:name="_Toc26879089"/>
      <w:bookmarkStart w:id="172" w:name="_Toc27028934"/>
      <w:r>
        <w:t>4.</w:t>
      </w:r>
      <w:r w:rsidR="005F637C">
        <w:t>4</w:t>
      </w:r>
      <w:r>
        <w:t xml:space="preserve"> Sơ đồ trạng thái</w:t>
      </w:r>
      <w:bookmarkEnd w:id="171"/>
      <w:bookmarkEnd w:id="172"/>
    </w:p>
    <w:p w:rsidR="002A3D4D" w:rsidRDefault="0064284C" w:rsidP="005F637C">
      <w:pPr>
        <w:pStyle w:val="Heading3"/>
        <w:rPr>
          <w:b w:val="0"/>
        </w:rPr>
      </w:pPr>
      <w:bookmarkStart w:id="173" w:name="_Toc27028935"/>
      <w:r>
        <w:rPr>
          <w:b w:val="0"/>
        </w:rPr>
        <w:t>4.</w:t>
      </w:r>
      <w:r w:rsidR="005F637C">
        <w:rPr>
          <w:b w:val="0"/>
        </w:rPr>
        <w:t>4</w:t>
      </w:r>
      <w:r>
        <w:rPr>
          <w:b w:val="0"/>
        </w:rPr>
        <w:t>.1 Biểu đồ trạng thái Đơn hàng</w:t>
      </w:r>
      <w:bookmarkEnd w:id="173"/>
    </w:p>
    <w:p w:rsidR="002A3D4D" w:rsidRDefault="0064284C">
      <w:pPr>
        <w:ind w:left="0" w:firstLine="0"/>
      </w:pPr>
      <w:r>
        <w:rPr>
          <w:noProof/>
        </w:rPr>
        <w:drawing>
          <wp:inline distT="114300" distB="114300" distL="114300" distR="114300" wp14:anchorId="51586F58" wp14:editId="48B46D24">
            <wp:extent cx="6924675" cy="1612900"/>
            <wp:effectExtent l="0" t="0" r="0" b="0"/>
            <wp:docPr id="171201" name="image15.png"/>
            <wp:cNvGraphicFramePr/>
            <a:graphic xmlns:a="http://schemas.openxmlformats.org/drawingml/2006/main">
              <a:graphicData uri="http://schemas.openxmlformats.org/drawingml/2006/picture">
                <pic:pic xmlns:pic="http://schemas.openxmlformats.org/drawingml/2006/picture">
                  <pic:nvPicPr>
                    <pic:cNvPr id="171201" name="image15.png"/>
                    <pic:cNvPicPr preferRelativeResize="0"/>
                  </pic:nvPicPr>
                  <pic:blipFill>
                    <a:blip r:embed="rId59"/>
                    <a:srcRect/>
                    <a:stretch>
                      <a:fillRect/>
                    </a:stretch>
                  </pic:blipFill>
                  <pic:spPr>
                    <a:xfrm>
                      <a:off x="0" y="0"/>
                      <a:ext cx="6924675" cy="1612900"/>
                    </a:xfrm>
                    <a:prstGeom prst="rect">
                      <a:avLst/>
                    </a:prstGeom>
                  </pic:spPr>
                </pic:pic>
              </a:graphicData>
            </a:graphic>
          </wp:inline>
        </w:drawing>
      </w:r>
    </w:p>
    <w:p w:rsidR="002A3D4D" w:rsidRDefault="0064284C">
      <w:pPr>
        <w:ind w:left="0" w:firstLine="0"/>
        <w:jc w:val="center"/>
        <w:rPr>
          <w:b/>
          <w:i/>
        </w:rPr>
      </w:pPr>
      <w:r>
        <w:tab/>
      </w:r>
      <w:r>
        <w:rPr>
          <w:i/>
        </w:rPr>
        <w:t>Hình 4.24: Biểu đồ trạng thái đơn hàng</w:t>
      </w:r>
      <w:r>
        <w:rPr>
          <w:b/>
          <w:i/>
        </w:rPr>
        <w:t xml:space="preserve"> </w:t>
      </w:r>
    </w:p>
    <w:p w:rsidR="002A3D4D" w:rsidRDefault="005F637C" w:rsidP="005F637C">
      <w:pPr>
        <w:pStyle w:val="Heading3"/>
        <w:rPr>
          <w:b w:val="0"/>
        </w:rPr>
      </w:pPr>
      <w:bookmarkStart w:id="174" w:name="_Toc27028936"/>
      <w:r>
        <w:rPr>
          <w:b w:val="0"/>
        </w:rPr>
        <w:lastRenderedPageBreak/>
        <w:t>4.4</w:t>
      </w:r>
      <w:r w:rsidR="0064284C">
        <w:rPr>
          <w:b w:val="0"/>
        </w:rPr>
        <w:t>.2 Biểu đồ trạng thái món ăn</w:t>
      </w:r>
      <w:bookmarkEnd w:id="174"/>
    </w:p>
    <w:p w:rsidR="002A3D4D" w:rsidRDefault="0064284C">
      <w:pPr>
        <w:ind w:left="0" w:firstLine="0"/>
        <w:jc w:val="center"/>
      </w:pPr>
      <w:r>
        <w:rPr>
          <w:noProof/>
        </w:rPr>
        <w:drawing>
          <wp:inline distT="114300" distB="114300" distL="114300" distR="114300" wp14:anchorId="4CCBE6AD" wp14:editId="455D6A91">
            <wp:extent cx="6924675" cy="1790700"/>
            <wp:effectExtent l="0" t="0" r="0" b="0"/>
            <wp:docPr id="171202" name="image21.png"/>
            <wp:cNvGraphicFramePr/>
            <a:graphic xmlns:a="http://schemas.openxmlformats.org/drawingml/2006/main">
              <a:graphicData uri="http://schemas.openxmlformats.org/drawingml/2006/picture">
                <pic:pic xmlns:pic="http://schemas.openxmlformats.org/drawingml/2006/picture">
                  <pic:nvPicPr>
                    <pic:cNvPr id="171202" name="image21.png"/>
                    <pic:cNvPicPr preferRelativeResize="0"/>
                  </pic:nvPicPr>
                  <pic:blipFill>
                    <a:blip r:embed="rId60"/>
                    <a:srcRect/>
                    <a:stretch>
                      <a:fillRect/>
                    </a:stretch>
                  </pic:blipFill>
                  <pic:spPr>
                    <a:xfrm>
                      <a:off x="0" y="0"/>
                      <a:ext cx="6924675" cy="1790700"/>
                    </a:xfrm>
                    <a:prstGeom prst="rect">
                      <a:avLst/>
                    </a:prstGeom>
                  </pic:spPr>
                </pic:pic>
              </a:graphicData>
            </a:graphic>
          </wp:inline>
        </w:drawing>
      </w:r>
    </w:p>
    <w:p w:rsidR="002A3D4D" w:rsidRDefault="0064284C">
      <w:pPr>
        <w:ind w:left="0" w:firstLine="0"/>
        <w:jc w:val="center"/>
        <w:rPr>
          <w:b/>
          <w:i/>
        </w:rPr>
      </w:pPr>
      <w:r>
        <w:rPr>
          <w:i/>
        </w:rPr>
        <w:t>Hình 4.25: Biểu đồ trạng thái món ăn</w:t>
      </w:r>
      <w:r>
        <w:rPr>
          <w:b/>
          <w:i/>
        </w:rPr>
        <w:t xml:space="preserve"> </w:t>
      </w:r>
    </w:p>
    <w:p w:rsidR="002A3D4D" w:rsidRDefault="0064284C" w:rsidP="005F637C">
      <w:pPr>
        <w:pStyle w:val="Heading3"/>
        <w:rPr>
          <w:b w:val="0"/>
        </w:rPr>
      </w:pPr>
      <w:bookmarkStart w:id="175" w:name="_Toc27028937"/>
      <w:r>
        <w:rPr>
          <w:b w:val="0"/>
        </w:rPr>
        <w:t>4.3.3 Biểu đồ trạng thái giỏ hàng</w:t>
      </w:r>
      <w:bookmarkEnd w:id="175"/>
    </w:p>
    <w:p w:rsidR="002A3D4D" w:rsidRDefault="0064284C">
      <w:pPr>
        <w:ind w:left="0" w:firstLine="0"/>
        <w:jc w:val="left"/>
      </w:pPr>
      <w:r>
        <w:rPr>
          <w:noProof/>
        </w:rPr>
        <w:drawing>
          <wp:inline distT="114300" distB="114300" distL="114300" distR="114300" wp14:anchorId="2BCE0FD9" wp14:editId="1B42C323">
            <wp:extent cx="6924675" cy="1790700"/>
            <wp:effectExtent l="0" t="0" r="0" b="0"/>
            <wp:docPr id="171203" name="image27.png"/>
            <wp:cNvGraphicFramePr/>
            <a:graphic xmlns:a="http://schemas.openxmlformats.org/drawingml/2006/main">
              <a:graphicData uri="http://schemas.openxmlformats.org/drawingml/2006/picture">
                <pic:pic xmlns:pic="http://schemas.openxmlformats.org/drawingml/2006/picture">
                  <pic:nvPicPr>
                    <pic:cNvPr id="171203" name="image27.png"/>
                    <pic:cNvPicPr preferRelativeResize="0"/>
                  </pic:nvPicPr>
                  <pic:blipFill>
                    <a:blip r:embed="rId61"/>
                    <a:srcRect/>
                    <a:stretch>
                      <a:fillRect/>
                    </a:stretch>
                  </pic:blipFill>
                  <pic:spPr>
                    <a:xfrm>
                      <a:off x="0" y="0"/>
                      <a:ext cx="6924675" cy="1790700"/>
                    </a:xfrm>
                    <a:prstGeom prst="rect">
                      <a:avLst/>
                    </a:prstGeom>
                  </pic:spPr>
                </pic:pic>
              </a:graphicData>
            </a:graphic>
          </wp:inline>
        </w:drawing>
      </w:r>
    </w:p>
    <w:p w:rsidR="002A3D4D" w:rsidRDefault="0064284C">
      <w:pPr>
        <w:ind w:left="0" w:firstLine="0"/>
        <w:jc w:val="center"/>
      </w:pPr>
      <w:r>
        <w:rPr>
          <w:i/>
        </w:rPr>
        <w:t>Hình 4.26: Biểu đồ trạng thái giỏ hàng</w:t>
      </w:r>
      <w:r>
        <w:rPr>
          <w:b/>
          <w:i/>
        </w:rPr>
        <w:t xml:space="preserve"> </w:t>
      </w:r>
    </w:p>
    <w:p w:rsidR="002A3D4D" w:rsidRPr="005F637C" w:rsidRDefault="0064284C" w:rsidP="005F637C">
      <w:pPr>
        <w:pStyle w:val="Heading2"/>
        <w:rPr>
          <w:b/>
        </w:rPr>
      </w:pPr>
      <w:bookmarkStart w:id="176" w:name="_Toc26879090"/>
      <w:bookmarkStart w:id="177" w:name="_Toc27028938"/>
      <w:r w:rsidRPr="005F637C">
        <w:rPr>
          <w:b/>
        </w:rPr>
        <w:t>4.</w:t>
      </w:r>
      <w:r w:rsidR="005F637C" w:rsidRPr="005F637C">
        <w:rPr>
          <w:b/>
        </w:rPr>
        <w:t>5</w:t>
      </w:r>
      <w:r w:rsidRPr="005F637C">
        <w:rPr>
          <w:b/>
        </w:rPr>
        <w:t xml:space="preserve"> Thiết kế cơ sở dữ liệu</w:t>
      </w:r>
      <w:bookmarkEnd w:id="176"/>
      <w:bookmarkEnd w:id="177"/>
      <w:r w:rsidRPr="005F637C">
        <w:rPr>
          <w:b/>
        </w:rPr>
        <w:t xml:space="preserve">  </w:t>
      </w:r>
    </w:p>
    <w:p w:rsidR="002A3D4D" w:rsidRDefault="0064284C" w:rsidP="005F637C">
      <w:bookmarkStart w:id="178" w:name="_Toc26879091"/>
      <w:r>
        <w:t>4.</w:t>
      </w:r>
      <w:r w:rsidR="005F637C">
        <w:t>5</w:t>
      </w:r>
      <w:r>
        <w:t xml:space="preserve">.1 </w:t>
      </w:r>
      <w:r w:rsidR="00EA4880">
        <w:t>Danh sách</w:t>
      </w:r>
      <w:r>
        <w:t xml:space="preserve"> các bảng</w:t>
      </w:r>
      <w:bookmarkEnd w:id="178"/>
      <w:r>
        <w:t xml:space="preserve"> </w:t>
      </w:r>
    </w:p>
    <w:p w:rsidR="002A3D4D" w:rsidRDefault="0064284C">
      <w:pPr>
        <w:spacing w:after="206" w:line="259" w:lineRule="auto"/>
        <w:ind w:left="-148" w:right="0" w:firstLine="0"/>
        <w:jc w:val="left"/>
      </w:pPr>
      <w:r>
        <w:rPr>
          <w:noProof/>
        </w:rPr>
        <w:lastRenderedPageBreak/>
        <w:drawing>
          <wp:inline distT="114300" distB="114300" distL="114300" distR="114300" wp14:anchorId="6B44DE3E" wp14:editId="4C0EEA22">
            <wp:extent cx="6924675" cy="4462145"/>
            <wp:effectExtent l="0" t="0" r="0" b="0"/>
            <wp:docPr id="171204" name="image37.png"/>
            <wp:cNvGraphicFramePr/>
            <a:graphic xmlns:a="http://schemas.openxmlformats.org/drawingml/2006/main">
              <a:graphicData uri="http://schemas.openxmlformats.org/drawingml/2006/picture">
                <pic:pic xmlns:pic="http://schemas.openxmlformats.org/drawingml/2006/picture">
                  <pic:nvPicPr>
                    <pic:cNvPr id="171204" name="image37.png"/>
                    <pic:cNvPicPr preferRelativeResize="0"/>
                  </pic:nvPicPr>
                  <pic:blipFill>
                    <a:blip r:embed="rId62"/>
                    <a:srcRect/>
                    <a:stretch>
                      <a:fillRect/>
                    </a:stretch>
                  </pic:blipFill>
                  <pic:spPr>
                    <a:xfrm>
                      <a:off x="0" y="0"/>
                      <a:ext cx="6924675" cy="4462463"/>
                    </a:xfrm>
                    <a:prstGeom prst="rect">
                      <a:avLst/>
                    </a:prstGeom>
                  </pic:spPr>
                </pic:pic>
              </a:graphicData>
            </a:graphic>
          </wp:inline>
        </w:drawing>
      </w:r>
    </w:p>
    <w:p w:rsidR="002A3D4D" w:rsidRDefault="0064284C" w:rsidP="005F637C">
      <w:pPr>
        <w:jc w:val="center"/>
      </w:pPr>
      <w:bookmarkStart w:id="179" w:name="_Toc26879092"/>
      <w:r>
        <w:t xml:space="preserve">Hình 4.27: </w:t>
      </w:r>
      <w:r w:rsidR="00EA4880">
        <w:t>Danh sách</w:t>
      </w:r>
      <w:r>
        <w:t xml:space="preserve"> các bảng trong cơ sở dữ liệu</w:t>
      </w:r>
      <w:bookmarkEnd w:id="179"/>
    </w:p>
    <w:p w:rsidR="002A3D4D" w:rsidRDefault="0064284C" w:rsidP="005F637C">
      <w:bookmarkStart w:id="180" w:name="_Toc26879093"/>
      <w:r>
        <w:t>4.</w:t>
      </w:r>
      <w:r w:rsidR="005F637C">
        <w:t>5</w:t>
      </w:r>
      <w:r>
        <w:t>.2 Cấu trúc các bảng</w:t>
      </w:r>
      <w:bookmarkEnd w:id="180"/>
      <w:r>
        <w:t xml:space="preserve"> </w:t>
      </w:r>
    </w:p>
    <w:p w:rsidR="002A3D4D" w:rsidRDefault="0064284C" w:rsidP="005F637C">
      <w:bookmarkStart w:id="181" w:name="_Toc26879094"/>
      <w:r>
        <w:t>4.</w:t>
      </w:r>
      <w:r w:rsidR="005F637C">
        <w:t>5</w:t>
      </w:r>
      <w:r>
        <w:t>.2.1 Bảng Chức vụ</w:t>
      </w:r>
      <w:bookmarkEnd w:id="181"/>
      <w:r>
        <w:t xml:space="preserve">  </w:t>
      </w:r>
    </w:p>
    <w:tbl>
      <w:tblPr>
        <w:tblStyle w:val="Style38"/>
        <w:tblW w:w="8238" w:type="dxa"/>
        <w:tblInd w:w="1678" w:type="dxa"/>
        <w:tblLayout w:type="fixed"/>
        <w:tblLook w:val="04A0" w:firstRow="1" w:lastRow="0" w:firstColumn="1" w:lastColumn="0" w:noHBand="0" w:noVBand="1"/>
      </w:tblPr>
      <w:tblGrid>
        <w:gridCol w:w="1402"/>
        <w:gridCol w:w="1560"/>
        <w:gridCol w:w="2088"/>
        <w:gridCol w:w="3188"/>
      </w:tblGrid>
      <w:tr w:rsidR="002A3D4D">
        <w:trPr>
          <w:trHeight w:val="540"/>
        </w:trPr>
        <w:tc>
          <w:tcPr>
            <w:tcW w:w="140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t xml:space="preserve">Tên bảng </w:t>
            </w:r>
          </w:p>
        </w:tc>
        <w:tc>
          <w:tcPr>
            <w:tcW w:w="6836" w:type="dxa"/>
            <w:gridSpan w:val="3"/>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53" w:firstLine="0"/>
              <w:jc w:val="center"/>
            </w:pPr>
            <w:r>
              <w:t xml:space="preserve">Chức vụ </w:t>
            </w:r>
          </w:p>
        </w:tc>
      </w:tr>
      <w:tr w:rsidR="002A3D4D">
        <w:trPr>
          <w:trHeight w:val="540"/>
        </w:trPr>
        <w:tc>
          <w:tcPr>
            <w:tcW w:w="140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46" w:firstLine="0"/>
              <w:jc w:val="center"/>
            </w:pPr>
            <w:r>
              <w:rPr>
                <w:b/>
              </w:rPr>
              <w:t xml:space="preserve">Mô tả </w:t>
            </w:r>
          </w:p>
        </w:tc>
        <w:tc>
          <w:tcPr>
            <w:tcW w:w="6836"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322" w:right="0" w:firstLine="0"/>
              <w:jc w:val="left"/>
            </w:pPr>
            <w:r>
              <w:t>Danh sách</w:t>
            </w:r>
            <w:r w:rsidR="0064284C">
              <w:t xml:space="preserve"> các chức vụ </w:t>
            </w:r>
          </w:p>
        </w:tc>
      </w:tr>
      <w:tr w:rsidR="002A3D4D">
        <w:trPr>
          <w:trHeight w:val="700"/>
        </w:trPr>
        <w:tc>
          <w:tcPr>
            <w:tcW w:w="140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46" w:firstLine="0"/>
              <w:jc w:val="center"/>
            </w:pPr>
            <w:r>
              <w:rPr>
                <w:b/>
              </w:rPr>
              <w:t xml:space="preserve">Các cột </w:t>
            </w:r>
          </w:p>
        </w:tc>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1" w:right="19" w:firstLine="0"/>
              <w:jc w:val="center"/>
            </w:pPr>
            <w:r>
              <w:rPr>
                <w:b/>
              </w:rPr>
              <w:t xml:space="preserve">Kiểu dữ liệu </w:t>
            </w:r>
          </w:p>
        </w:tc>
        <w:tc>
          <w:tcPr>
            <w:tcW w:w="20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49" w:firstLine="0"/>
              <w:jc w:val="center"/>
            </w:pPr>
            <w:r>
              <w:rPr>
                <w:b/>
              </w:rPr>
              <w:t xml:space="preserve">Đặc điểm </w:t>
            </w:r>
          </w:p>
        </w:tc>
        <w:tc>
          <w:tcPr>
            <w:tcW w:w="31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51" w:firstLine="0"/>
              <w:jc w:val="center"/>
            </w:pPr>
            <w:r>
              <w:rPr>
                <w:b/>
              </w:rPr>
              <w:t xml:space="preserve">Mô tả </w:t>
            </w:r>
          </w:p>
        </w:tc>
      </w:tr>
      <w:tr w:rsidR="002A3D4D">
        <w:trPr>
          <w:trHeight w:val="600"/>
        </w:trPr>
        <w:tc>
          <w:tcPr>
            <w:tcW w:w="140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Ma </w:t>
            </w:r>
          </w:p>
        </w:tc>
        <w:tc>
          <w:tcPr>
            <w:tcW w:w="156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nchar(10) </w:t>
            </w:r>
          </w:p>
        </w:tc>
        <w:tc>
          <w:tcPr>
            <w:tcW w:w="20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7" w:right="0" w:firstLine="0"/>
              <w:jc w:val="left"/>
            </w:pPr>
            <w:r>
              <w:t xml:space="preserve">PK, 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phân biệt các chức vụ </w:t>
            </w:r>
          </w:p>
        </w:tc>
      </w:tr>
      <w:tr w:rsidR="002A3D4D">
        <w:trPr>
          <w:trHeight w:val="540"/>
        </w:trPr>
        <w:tc>
          <w:tcPr>
            <w:tcW w:w="140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Ten </w:t>
            </w:r>
          </w:p>
        </w:tc>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nvarchar(50) </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Tên chức vụ </w:t>
            </w:r>
          </w:p>
        </w:tc>
      </w:tr>
    </w:tbl>
    <w:p w:rsidR="002A3D4D" w:rsidRDefault="0064284C" w:rsidP="005F637C">
      <w:pPr>
        <w:jc w:val="center"/>
      </w:pPr>
      <w:bookmarkStart w:id="182" w:name="_Toc26879095"/>
      <w:r>
        <w:t>Bảng 4.1: Bảng chức vụ</w:t>
      </w:r>
      <w:bookmarkEnd w:id="182"/>
    </w:p>
    <w:p w:rsidR="002A3D4D" w:rsidRDefault="0064284C">
      <w:pPr>
        <w:spacing w:line="259" w:lineRule="auto"/>
        <w:ind w:left="0" w:right="3495" w:firstLine="0"/>
        <w:jc w:val="left"/>
      </w:pPr>
      <w:r>
        <w:rPr>
          <w:b/>
        </w:rPr>
        <w:t>4.</w:t>
      </w:r>
      <w:r w:rsidR="005F637C">
        <w:rPr>
          <w:b/>
        </w:rPr>
        <w:t>5</w:t>
      </w:r>
      <w:r>
        <w:rPr>
          <w:b/>
        </w:rPr>
        <w:t xml:space="preserve">.2.2 Bảng Nhân viên  </w:t>
      </w:r>
    </w:p>
    <w:tbl>
      <w:tblPr>
        <w:tblStyle w:val="Style39"/>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353" w:firstLine="0"/>
              <w:jc w:val="center"/>
            </w:pPr>
            <w:r>
              <w:t>Nhân viên</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91" w:right="0" w:firstLine="0"/>
              <w:jc w:val="left"/>
            </w:pPr>
            <w:r>
              <w:t>Danh sách</w:t>
            </w:r>
            <w:r w:rsidR="0064284C">
              <w:t xml:space="preserve"> nhân viên </w:t>
            </w:r>
          </w:p>
        </w:tc>
      </w:tr>
      <w:tr w:rsidR="002A3D4D">
        <w:trPr>
          <w:trHeight w:val="88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6" w:right="0" w:firstLine="0"/>
              <w:jc w:val="left"/>
            </w:pPr>
            <w:r>
              <w:rPr>
                <w:b/>
              </w:rPr>
              <w:lastRenderedPageBreak/>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142"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rPr>
                <w:b/>
              </w:rPr>
              <w:t xml:space="preserve">Mô tả </w:t>
            </w:r>
          </w:p>
        </w:tc>
      </w:tr>
      <w:tr w:rsidR="002A3D4D">
        <w:trPr>
          <w:trHeight w:val="6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Ma </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phân biệt nhân viên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pPr>
            <w:r>
              <w:t xml:space="preserve">Họ tên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nvarchar(50)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Tên nhân viên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Giới tính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tinyint</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giới tính nhân viên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Số điện thoại</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số điện thoại nhân viên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Địa chỉ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nvarchar(50)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Địa chỉ nhân viên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Mã chức vụ</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FK,not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Chức vụ nhân viên</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Phiên làm việc</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integer</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not null</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Ca làm việc của nhân viên</w:t>
            </w:r>
          </w:p>
        </w:tc>
      </w:tr>
    </w:tbl>
    <w:p w:rsidR="002A3D4D" w:rsidRDefault="0064284C">
      <w:pPr>
        <w:spacing w:after="137" w:line="259" w:lineRule="auto"/>
        <w:ind w:left="10" w:right="4545"/>
        <w:jc w:val="right"/>
      </w:pPr>
      <w:r>
        <w:rPr>
          <w:i/>
        </w:rPr>
        <w:t>Bảng 4.2: Bảng nhân viên</w:t>
      </w:r>
      <w:r>
        <w:rPr>
          <w:b/>
          <w:i/>
        </w:rPr>
        <w:t xml:space="preserve"> </w:t>
      </w:r>
    </w:p>
    <w:p w:rsidR="002A3D4D" w:rsidRDefault="0064284C" w:rsidP="005F637C">
      <w:bookmarkStart w:id="183" w:name="_Toc26879096"/>
      <w:r>
        <w:t>4.</w:t>
      </w:r>
      <w:r w:rsidR="005F637C">
        <w:t>5</w:t>
      </w:r>
      <w:r>
        <w:t>.2.3 Bảng Tài khoản</w:t>
      </w:r>
      <w:bookmarkEnd w:id="183"/>
      <w:r>
        <w:t xml:space="preserve">  </w:t>
      </w:r>
    </w:p>
    <w:tbl>
      <w:tblPr>
        <w:tblStyle w:val="Style40"/>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80" w:right="0" w:firstLine="0"/>
              <w:jc w:val="left"/>
            </w:pPr>
            <w:r>
              <w:rPr>
                <w:b/>
              </w:rPr>
              <w:t xml:space="preserve">Tên bảng </w:t>
            </w:r>
          </w:p>
        </w:tc>
        <w:tc>
          <w:tcPr>
            <w:tcW w:w="3332" w:type="dxa"/>
            <w:gridSpan w:val="2"/>
            <w:tcBorders>
              <w:top w:val="single" w:sz="4" w:space="0" w:color="000000"/>
              <w:left w:val="single" w:sz="4" w:space="0" w:color="000000"/>
              <w:bottom w:val="single" w:sz="4" w:space="0" w:color="000000"/>
              <w:right w:val="nil"/>
            </w:tcBorders>
          </w:tcPr>
          <w:p w:rsidR="002A3D4D" w:rsidRDefault="0064284C">
            <w:pPr>
              <w:spacing w:after="0" w:line="259" w:lineRule="auto"/>
              <w:ind w:left="0" w:right="25" w:firstLine="0"/>
              <w:jc w:val="right"/>
            </w:pPr>
            <w:r>
              <w:t>Tài khoản</w:t>
            </w:r>
          </w:p>
        </w:tc>
        <w:tc>
          <w:tcPr>
            <w:tcW w:w="3017" w:type="dxa"/>
            <w:tcBorders>
              <w:top w:val="single" w:sz="4" w:space="0" w:color="000000"/>
              <w:left w:val="nil"/>
              <w:bottom w:val="single" w:sz="4" w:space="0" w:color="000000"/>
              <w:right w:val="single" w:sz="4" w:space="0" w:color="000000"/>
            </w:tcBorders>
          </w:tcPr>
          <w:p w:rsidR="002A3D4D" w:rsidRDefault="002A3D4D">
            <w:pPr>
              <w:spacing w:after="0" w:line="259" w:lineRule="auto"/>
              <w:ind w:left="-65" w:right="0" w:firstLine="0"/>
              <w:jc w:val="left"/>
            </w:pP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7" w:right="0" w:firstLine="0"/>
              <w:jc w:val="left"/>
            </w:pPr>
            <w:r>
              <w:rPr>
                <w:b/>
              </w:rPr>
              <w:t xml:space="preserve">Mô tả </w:t>
            </w:r>
          </w:p>
        </w:tc>
        <w:tc>
          <w:tcPr>
            <w:tcW w:w="3332" w:type="dxa"/>
            <w:gridSpan w:val="2"/>
            <w:tcBorders>
              <w:top w:val="single" w:sz="4" w:space="0" w:color="000000"/>
              <w:left w:val="single" w:sz="4" w:space="0" w:color="000000"/>
              <w:bottom w:val="single" w:sz="4" w:space="0" w:color="000000"/>
              <w:right w:val="nil"/>
            </w:tcBorders>
          </w:tcPr>
          <w:p w:rsidR="002A3D4D" w:rsidRDefault="00EA4880">
            <w:pPr>
              <w:spacing w:after="0" w:line="259" w:lineRule="auto"/>
              <w:ind w:left="0" w:right="0" w:firstLine="0"/>
              <w:jc w:val="right"/>
            </w:pPr>
            <w:r>
              <w:t>Danh sách</w:t>
            </w:r>
            <w:r w:rsidR="0064284C">
              <w:t xml:space="preserve"> các tài khoản</w:t>
            </w:r>
          </w:p>
        </w:tc>
        <w:tc>
          <w:tcPr>
            <w:tcW w:w="3017" w:type="dxa"/>
            <w:tcBorders>
              <w:top w:val="single" w:sz="4" w:space="0" w:color="000000"/>
              <w:left w:val="nil"/>
              <w:bottom w:val="single" w:sz="4" w:space="0" w:color="000000"/>
              <w:right w:val="single" w:sz="4" w:space="0" w:color="000000"/>
            </w:tcBorders>
          </w:tcPr>
          <w:p w:rsidR="002A3D4D" w:rsidRDefault="002A3D4D">
            <w:pPr>
              <w:spacing w:after="0" w:line="259" w:lineRule="auto"/>
              <w:ind w:left="-42" w:right="0" w:firstLine="0"/>
              <w:jc w:val="left"/>
            </w:pPr>
          </w:p>
        </w:tc>
      </w:tr>
      <w:tr w:rsidR="002A3D4D">
        <w:trPr>
          <w:trHeight w:val="88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90"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81"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100"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6" w:right="0" w:firstLine="0"/>
              <w:jc w:val="center"/>
            </w:pPr>
            <w:r>
              <w:rPr>
                <w:b/>
              </w:rPr>
              <w:t xml:space="preserve">Mô tả </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Tài khoản </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126" w:firstLine="0"/>
              <w:jc w:val="left"/>
            </w:pPr>
            <w:r>
              <w:t>Tài khoản người dùng</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Mật khẩu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nvarchar(50)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mật khẩu người dùng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người dùng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FK,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Mã người dùng tài khoản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Trạng thái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integer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Trạng thái của tài khoản  </w:t>
            </w:r>
          </w:p>
        </w:tc>
      </w:tr>
    </w:tbl>
    <w:p w:rsidR="002A3D4D" w:rsidRDefault="0064284C">
      <w:pPr>
        <w:spacing w:after="137" w:line="259" w:lineRule="auto"/>
        <w:ind w:left="10" w:right="4048"/>
        <w:jc w:val="right"/>
      </w:pPr>
      <w:r>
        <w:rPr>
          <w:i/>
        </w:rPr>
        <w:t>Bảng 4.3: Bảng thông tin tài khoản</w:t>
      </w:r>
      <w:r>
        <w:rPr>
          <w:b/>
          <w:i/>
        </w:rPr>
        <w:t xml:space="preserve"> </w:t>
      </w:r>
    </w:p>
    <w:p w:rsidR="002A3D4D" w:rsidRDefault="0064284C" w:rsidP="005F637C">
      <w:bookmarkStart w:id="184" w:name="_Toc26879097"/>
      <w:r>
        <w:t>4.</w:t>
      </w:r>
      <w:r w:rsidR="005F637C">
        <w:t>5</w:t>
      </w:r>
      <w:r>
        <w:t>.2.4 Bảng Khách hàng</w:t>
      </w:r>
      <w:bookmarkEnd w:id="184"/>
      <w:r>
        <w:t xml:space="preserve">  </w:t>
      </w:r>
    </w:p>
    <w:tbl>
      <w:tblPr>
        <w:tblStyle w:val="Style41"/>
        <w:tblW w:w="8231" w:type="dxa"/>
        <w:tblInd w:w="1678" w:type="dxa"/>
        <w:tblLayout w:type="fixed"/>
        <w:tblLook w:val="04A0" w:firstRow="1" w:lastRow="0" w:firstColumn="1" w:lastColumn="0" w:noHBand="0" w:noVBand="1"/>
      </w:tblPr>
      <w:tblGrid>
        <w:gridCol w:w="1350"/>
        <w:gridCol w:w="1605"/>
        <w:gridCol w:w="2088"/>
        <w:gridCol w:w="3188"/>
      </w:tblGrid>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t xml:space="preserve">Tên bảng </w:t>
            </w:r>
          </w:p>
        </w:tc>
        <w:tc>
          <w:tcPr>
            <w:tcW w:w="6881" w:type="dxa"/>
            <w:gridSpan w:val="3"/>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51" w:firstLine="0"/>
              <w:jc w:val="center"/>
            </w:pPr>
            <w:r>
              <w:t xml:space="preserve">Khách hàng </w:t>
            </w:r>
          </w:p>
        </w:tc>
      </w:tr>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46" w:firstLine="0"/>
              <w:jc w:val="center"/>
            </w:pPr>
            <w:r>
              <w:rPr>
                <w:b/>
              </w:rPr>
              <w:t xml:space="preserve">Mô tả </w:t>
            </w:r>
          </w:p>
        </w:tc>
        <w:tc>
          <w:tcPr>
            <w:tcW w:w="6881"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322" w:right="0" w:firstLine="0"/>
              <w:jc w:val="left"/>
            </w:pPr>
            <w:r>
              <w:t>Danh sách</w:t>
            </w:r>
            <w:r w:rsidR="0064284C">
              <w:t xml:space="preserve"> các Khách hàng </w:t>
            </w:r>
          </w:p>
        </w:tc>
      </w:tr>
      <w:tr w:rsidR="002A3D4D">
        <w:trPr>
          <w:trHeight w:val="700"/>
        </w:trPr>
        <w:tc>
          <w:tcPr>
            <w:tcW w:w="135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46" w:firstLine="0"/>
              <w:jc w:val="center"/>
            </w:pPr>
            <w:r>
              <w:rPr>
                <w:b/>
              </w:rPr>
              <w:t xml:space="preserve">Các cột </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1" w:right="19" w:firstLine="0"/>
              <w:jc w:val="center"/>
            </w:pPr>
            <w:r>
              <w:rPr>
                <w:b/>
              </w:rPr>
              <w:t xml:space="preserve">Kiểu dữ liệu </w:t>
            </w:r>
          </w:p>
        </w:tc>
        <w:tc>
          <w:tcPr>
            <w:tcW w:w="20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49" w:firstLine="0"/>
              <w:jc w:val="center"/>
            </w:pPr>
            <w:r>
              <w:rPr>
                <w:b/>
              </w:rPr>
              <w:t xml:space="preserve">Đặc điểm </w:t>
            </w:r>
          </w:p>
        </w:tc>
        <w:tc>
          <w:tcPr>
            <w:tcW w:w="31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51" w:firstLine="0"/>
              <w:jc w:val="center"/>
            </w:pPr>
            <w:r>
              <w:rPr>
                <w:b/>
              </w:rPr>
              <w:t xml:space="preserve">Mô tả </w:t>
            </w:r>
          </w:p>
        </w:tc>
      </w:tr>
      <w:tr w:rsidR="002A3D4D">
        <w:trPr>
          <w:trHeight w:val="88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lastRenderedPageBreak/>
              <w:t xml:space="preserve">Ma </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inchar(10)</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PK, 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phân biệt khách hàng </w:t>
            </w:r>
          </w:p>
        </w:tc>
      </w:tr>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Họ tên </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nvarchar(50) </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Tên khách hàng </w:t>
            </w:r>
          </w:p>
        </w:tc>
      </w:tr>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Giới tính</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tinyint</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not Null</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Giới tính khách hàng</w:t>
            </w:r>
          </w:p>
        </w:tc>
      </w:tr>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Số điện thoại</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nchar(10)</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not Null</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Số điện thoại khách hàng</w:t>
            </w:r>
          </w:p>
        </w:tc>
      </w:tr>
      <w:tr w:rsidR="002A3D4D">
        <w:trPr>
          <w:trHeight w:val="540"/>
        </w:trPr>
        <w:tc>
          <w:tcPr>
            <w:tcW w:w="135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Địa chỉ</w:t>
            </w:r>
          </w:p>
        </w:tc>
        <w:tc>
          <w:tcPr>
            <w:tcW w:w="160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nvarchar(50)</w:t>
            </w:r>
          </w:p>
        </w:tc>
        <w:tc>
          <w:tcPr>
            <w:tcW w:w="20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not Null</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Địa chỉ khách hàng</w:t>
            </w:r>
          </w:p>
        </w:tc>
      </w:tr>
    </w:tbl>
    <w:p w:rsidR="002A3D4D" w:rsidRDefault="0064284C">
      <w:pPr>
        <w:spacing w:after="137" w:line="259" w:lineRule="auto"/>
        <w:ind w:left="10" w:right="4105"/>
        <w:jc w:val="right"/>
      </w:pPr>
      <w:r>
        <w:rPr>
          <w:i/>
        </w:rPr>
        <w:t>Bảng 4.4: Bảng khách hàng</w:t>
      </w:r>
      <w:r>
        <w:rPr>
          <w:b/>
          <w:i/>
        </w:rPr>
        <w:t xml:space="preserve"> </w:t>
      </w:r>
    </w:p>
    <w:p w:rsidR="002A3D4D" w:rsidRDefault="0064284C" w:rsidP="005F637C">
      <w:bookmarkStart w:id="185" w:name="_Toc26879098"/>
      <w:r>
        <w:t>4.</w:t>
      </w:r>
      <w:r w:rsidR="005F637C">
        <w:t>5</w:t>
      </w:r>
      <w:r>
        <w:t>.2.5 Bảng Giỏ hàng</w:t>
      </w:r>
      <w:bookmarkEnd w:id="185"/>
      <w:r>
        <w:t xml:space="preserve">  </w:t>
      </w:r>
    </w:p>
    <w:tbl>
      <w:tblPr>
        <w:tblStyle w:val="Style42"/>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349" w:type="dxa"/>
            <w:gridSpan w:val="3"/>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353" w:firstLine="0"/>
              <w:jc w:val="center"/>
            </w:pPr>
            <w:r>
              <w:t xml:space="preserve">Giỏ hàng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91" w:right="0" w:firstLine="0"/>
              <w:jc w:val="left"/>
            </w:pPr>
            <w:r>
              <w:t>Danh sách</w:t>
            </w:r>
            <w:r w:rsidR="0064284C">
              <w:t xml:space="preserve"> hàng hóa trong giỏ</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286"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42"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0" w:firstLine="0"/>
              <w:jc w:val="center"/>
            </w:pPr>
            <w:r>
              <w:rPr>
                <w:b/>
              </w:rPr>
              <w:t xml:space="preserve">Mô tả </w:t>
            </w:r>
          </w:p>
        </w:tc>
      </w:tr>
      <w:tr w:rsidR="002A3D4D">
        <w:trPr>
          <w:trHeight w:val="6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Ma </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nchar(10)</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phân biệtgiỏ hàng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Mã khách hàng</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pPr>
            <w:r>
              <w:t xml:space="preserve">  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FK,not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Mã khách hàng sở hữu giỏ</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thức ăn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jc w:val="left"/>
            </w:pPr>
            <w:r>
              <w:t xml:space="preserve">FK,not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Mã các món trong giỏ</w:t>
            </w:r>
          </w:p>
        </w:tc>
      </w:tr>
    </w:tbl>
    <w:p w:rsidR="002A3D4D" w:rsidRDefault="0064284C">
      <w:pPr>
        <w:spacing w:after="137" w:line="259" w:lineRule="auto"/>
        <w:ind w:left="10" w:right="4426"/>
        <w:jc w:val="right"/>
      </w:pPr>
      <w:r>
        <w:rPr>
          <w:i/>
        </w:rPr>
        <w:t>Bảng 4.5: Bảng giỏ hàng</w:t>
      </w:r>
      <w:r>
        <w:rPr>
          <w:b/>
          <w:i/>
        </w:rPr>
        <w:t xml:space="preserve"> </w:t>
      </w:r>
    </w:p>
    <w:p w:rsidR="002A3D4D" w:rsidRDefault="0064284C">
      <w:pPr>
        <w:spacing w:after="0" w:line="259" w:lineRule="auto"/>
        <w:ind w:left="428" w:right="0" w:firstLine="0"/>
        <w:jc w:val="left"/>
      </w:pPr>
      <w:r>
        <w:rPr>
          <w:b/>
        </w:rPr>
        <w:t xml:space="preserve"> </w:t>
      </w:r>
      <w:r>
        <w:rPr>
          <w:b/>
        </w:rPr>
        <w:tab/>
        <w:t xml:space="preserve"> </w:t>
      </w:r>
    </w:p>
    <w:p w:rsidR="002A3D4D" w:rsidRDefault="0064284C" w:rsidP="005F637C">
      <w:bookmarkStart w:id="186" w:name="_Toc26879099"/>
      <w:r>
        <w:t>4.</w:t>
      </w:r>
      <w:r w:rsidR="005F637C">
        <w:t>5</w:t>
      </w:r>
      <w:r>
        <w:t>.2.6 Bảng Góp ý</w:t>
      </w:r>
      <w:bookmarkEnd w:id="186"/>
      <w:r>
        <w:t xml:space="preserve">  </w:t>
      </w:r>
    </w:p>
    <w:tbl>
      <w:tblPr>
        <w:tblStyle w:val="Style43"/>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356" w:firstLine="0"/>
              <w:jc w:val="center"/>
            </w:pPr>
            <w:r>
              <w:t>Góp ý</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91" w:right="0" w:firstLine="0"/>
              <w:jc w:val="left"/>
            </w:pPr>
            <w:r>
              <w:t>Danh sách</w:t>
            </w:r>
            <w:r w:rsidR="0064284C">
              <w:t xml:space="preserve"> các góp ý của khách hàng </w:t>
            </w:r>
          </w:p>
        </w:tc>
      </w:tr>
      <w:tr w:rsidR="002A3D4D">
        <w:trPr>
          <w:trHeight w:val="88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6"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142"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center"/>
            </w:pPr>
            <w:r>
              <w:rPr>
                <w:b/>
              </w:rPr>
              <w:t xml:space="preserve">Mô tả </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Mã</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phân biệt các góp ý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thành viên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FK,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Mã thành viên góp ý</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Tiêu đề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nvarchar(50)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Tiêu đề của thư góp ý</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Nội dung</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text</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not Null</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Nội dung thư góp ý</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lastRenderedPageBreak/>
              <w:t>Trạng thái</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integer</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not Null</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trạng thái của thư góp ý</w:t>
            </w:r>
          </w:p>
        </w:tc>
      </w:tr>
    </w:tbl>
    <w:p w:rsidR="002A3D4D" w:rsidRDefault="0064284C" w:rsidP="005F637C">
      <w:bookmarkStart w:id="187" w:name="_Toc26879100"/>
      <w:r>
        <w:t>Bảng 4.6: Bảng Góp ý</w:t>
      </w:r>
      <w:bookmarkEnd w:id="187"/>
      <w:r>
        <w:rPr>
          <w:b/>
        </w:rPr>
        <w:t xml:space="preserve"> </w:t>
      </w:r>
    </w:p>
    <w:p w:rsidR="002A3D4D" w:rsidRDefault="0064284C" w:rsidP="005F637C">
      <w:r>
        <w:rPr>
          <w:b/>
        </w:rPr>
        <w:t>4.</w:t>
      </w:r>
      <w:r w:rsidR="005F637C">
        <w:rPr>
          <w:b/>
        </w:rPr>
        <w:t>5</w:t>
      </w:r>
      <w:r>
        <w:rPr>
          <w:b/>
        </w:rPr>
        <w:t xml:space="preserve">.2.7 Bảng Đơn hàng </w:t>
      </w:r>
    </w:p>
    <w:tbl>
      <w:tblPr>
        <w:tblStyle w:val="Style44"/>
        <w:tblW w:w="8685" w:type="dxa"/>
        <w:tblInd w:w="1243" w:type="dxa"/>
        <w:tblLayout w:type="fixed"/>
        <w:tblLook w:val="04A0" w:firstRow="1" w:lastRow="0" w:firstColumn="1" w:lastColumn="0" w:noHBand="0" w:noVBand="1"/>
      </w:tblPr>
      <w:tblGrid>
        <w:gridCol w:w="2145"/>
        <w:gridCol w:w="1530"/>
        <w:gridCol w:w="1815"/>
        <w:gridCol w:w="3195"/>
      </w:tblGrid>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t xml:space="preserve">Tên bảng </w:t>
            </w:r>
          </w:p>
        </w:tc>
        <w:tc>
          <w:tcPr>
            <w:tcW w:w="6540"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94" w:firstLine="0"/>
              <w:jc w:val="center"/>
            </w:pPr>
            <w:r>
              <w:t xml:space="preserve">Đơn hàng </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3" w:right="0" w:firstLine="0"/>
              <w:jc w:val="left"/>
            </w:pPr>
            <w:r>
              <w:rPr>
                <w:b/>
              </w:rPr>
              <w:t xml:space="preserve">Mô tả </w:t>
            </w:r>
          </w:p>
        </w:tc>
        <w:tc>
          <w:tcPr>
            <w:tcW w:w="6540"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322" w:right="0" w:firstLine="0"/>
              <w:jc w:val="left"/>
            </w:pPr>
            <w:r>
              <w:t>Danh sách</w:t>
            </w:r>
            <w:r w:rsidR="0064284C">
              <w:t xml:space="preserve"> các Đơn hàng </w:t>
            </w:r>
          </w:p>
        </w:tc>
      </w:tr>
      <w:tr w:rsidR="002A3D4D">
        <w:trPr>
          <w:trHeight w:val="88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7" w:right="0" w:firstLine="0"/>
              <w:jc w:val="left"/>
            </w:pPr>
            <w:r>
              <w:rPr>
                <w:b/>
              </w:rPr>
              <w:t xml:space="preserve">Các cột </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1" w:right="31" w:firstLine="0"/>
              <w:jc w:val="center"/>
            </w:pPr>
            <w:r>
              <w:rPr>
                <w:b/>
              </w:rPr>
              <w:t xml:space="preserve">Kiểu dữ liệu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30" w:right="0" w:firstLine="0"/>
              <w:jc w:val="left"/>
            </w:pPr>
            <w:r>
              <w:rPr>
                <w:b/>
              </w:rPr>
              <w:t xml:space="preserve">Đặc điểm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92" w:firstLine="0"/>
              <w:jc w:val="center"/>
            </w:pPr>
            <w:r>
              <w:rPr>
                <w:b/>
              </w:rPr>
              <w:t xml:space="preserve">Mô tả </w:t>
            </w:r>
          </w:p>
        </w:tc>
      </w:tr>
      <w:tr w:rsidR="002A3D4D">
        <w:trPr>
          <w:trHeight w:val="600"/>
        </w:trPr>
        <w:tc>
          <w:tcPr>
            <w:tcW w:w="2145"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Mã </w:t>
            </w:r>
          </w:p>
        </w:tc>
        <w:tc>
          <w:tcPr>
            <w:tcW w:w="153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nchar(10) </w:t>
            </w:r>
          </w:p>
        </w:tc>
        <w:tc>
          <w:tcPr>
            <w:tcW w:w="1815"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7" w:right="0" w:firstLine="0"/>
            </w:pPr>
            <w:r>
              <w:t xml:space="preserve">PK, 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phân biệt các đơn hàng </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Mã nhân viên</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nchar(10)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FK,not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Mã nhân viên lập đơn</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khách hàng </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nchar(10)</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FK,not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Mã khách hàng lập đơn </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Ngày lập </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datetime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thời gian lập đơn</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Địa chỉ giao hàng</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nvarchar(50)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Địa chỉ nhận hàng </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Số điện thoại người nhận</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nchar(10)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Số điện thoại người đặt hàng </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Tổng tiền </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real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Tổng số tiền đơn hàng</w:t>
            </w:r>
          </w:p>
        </w:tc>
      </w:tr>
      <w:tr w:rsidR="002A3D4D">
        <w:trPr>
          <w:trHeight w:val="540"/>
        </w:trPr>
        <w:tc>
          <w:tcPr>
            <w:tcW w:w="214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pPr>
            <w:r>
              <w:t xml:space="preserve">Trạng thái </w:t>
            </w:r>
          </w:p>
        </w:tc>
        <w:tc>
          <w:tcPr>
            <w:tcW w:w="153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integer </w:t>
            </w:r>
          </w:p>
        </w:tc>
        <w:tc>
          <w:tcPr>
            <w:tcW w:w="181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95"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Trạng thái đơn hàng</w:t>
            </w:r>
          </w:p>
        </w:tc>
      </w:tr>
    </w:tbl>
    <w:p w:rsidR="002A3D4D" w:rsidRDefault="0064284C">
      <w:pPr>
        <w:spacing w:after="0" w:line="259" w:lineRule="auto"/>
        <w:ind w:left="10" w:right="4238"/>
        <w:jc w:val="right"/>
      </w:pPr>
      <w:r>
        <w:rPr>
          <w:i/>
        </w:rPr>
        <w:t>Bảng 4.7: Bảng đơn hàng</w:t>
      </w:r>
      <w:r>
        <w:rPr>
          <w:b/>
          <w:i/>
        </w:rPr>
        <w:t xml:space="preserve"> </w:t>
      </w:r>
    </w:p>
    <w:p w:rsidR="002A3D4D" w:rsidRDefault="0064284C" w:rsidP="005F637C">
      <w:bookmarkStart w:id="188" w:name="_Toc26879101"/>
      <w:r>
        <w:t>4.</w:t>
      </w:r>
      <w:r w:rsidR="005F637C">
        <w:t>5</w:t>
      </w:r>
      <w:r>
        <w:t>.2.8 Bảng Chi tiết đơn hàng</w:t>
      </w:r>
      <w:bookmarkEnd w:id="188"/>
      <w:r>
        <w:t xml:space="preserve">  </w:t>
      </w:r>
    </w:p>
    <w:tbl>
      <w:tblPr>
        <w:tblStyle w:val="Style45"/>
        <w:tblW w:w="8238" w:type="dxa"/>
        <w:tblInd w:w="1678" w:type="dxa"/>
        <w:tblLayout w:type="fixed"/>
        <w:tblLook w:val="04A0" w:firstRow="1" w:lastRow="0" w:firstColumn="1" w:lastColumn="0" w:noHBand="0" w:noVBand="1"/>
      </w:tblPr>
      <w:tblGrid>
        <w:gridCol w:w="1709"/>
        <w:gridCol w:w="1531"/>
        <w:gridCol w:w="1810"/>
        <w:gridCol w:w="3188"/>
      </w:tblGrid>
      <w:tr w:rsidR="002A3D4D">
        <w:trPr>
          <w:trHeight w:val="54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t xml:space="preserve">Tên bảng </w:t>
            </w:r>
          </w:p>
        </w:tc>
        <w:tc>
          <w:tcPr>
            <w:tcW w:w="6529"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94" w:firstLine="0"/>
              <w:jc w:val="center"/>
            </w:pPr>
            <w:r>
              <w:t xml:space="preserve">Chi tiết đơn hàng </w:t>
            </w:r>
          </w:p>
        </w:tc>
      </w:tr>
      <w:tr w:rsidR="002A3D4D">
        <w:trPr>
          <w:trHeight w:val="38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3" w:right="0" w:firstLine="0"/>
              <w:jc w:val="left"/>
            </w:pPr>
            <w:r>
              <w:rPr>
                <w:b/>
              </w:rPr>
              <w:t xml:space="preserve">Mô tả </w:t>
            </w:r>
          </w:p>
        </w:tc>
        <w:tc>
          <w:tcPr>
            <w:tcW w:w="652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322" w:right="0" w:firstLine="0"/>
              <w:jc w:val="left"/>
            </w:pPr>
            <w:r>
              <w:t>Danh sách</w:t>
            </w:r>
            <w:r w:rsidR="0064284C">
              <w:t xml:space="preserve"> các chi tiết đơn hàng </w:t>
            </w:r>
          </w:p>
        </w:tc>
      </w:tr>
      <w:tr w:rsidR="002A3D4D">
        <w:trPr>
          <w:trHeight w:val="700"/>
        </w:trPr>
        <w:tc>
          <w:tcPr>
            <w:tcW w:w="170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7" w:right="0" w:firstLine="0"/>
              <w:jc w:val="left"/>
            </w:pPr>
            <w:r>
              <w:rPr>
                <w:b/>
              </w:rPr>
              <w:t xml:space="preserve">Các cột </w:t>
            </w:r>
          </w:p>
        </w:tc>
        <w:tc>
          <w:tcPr>
            <w:tcW w:w="153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1" w:right="31" w:firstLine="0"/>
              <w:jc w:val="center"/>
            </w:pPr>
            <w:r>
              <w:rPr>
                <w:b/>
              </w:rPr>
              <w:t xml:space="preserve">Kiểu dữ liệu </w:t>
            </w:r>
          </w:p>
        </w:tc>
        <w:tc>
          <w:tcPr>
            <w:tcW w:w="181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430" w:right="0" w:firstLine="0"/>
              <w:jc w:val="left"/>
            </w:pPr>
            <w:r>
              <w:rPr>
                <w:b/>
              </w:rPr>
              <w:t xml:space="preserve">Đặc điểm </w:t>
            </w:r>
          </w:p>
        </w:tc>
        <w:tc>
          <w:tcPr>
            <w:tcW w:w="318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92" w:firstLine="0"/>
              <w:jc w:val="center"/>
            </w:pPr>
            <w:r>
              <w:rPr>
                <w:b/>
              </w:rPr>
              <w:t xml:space="preserve">Mô tả </w:t>
            </w:r>
          </w:p>
        </w:tc>
      </w:tr>
      <w:tr w:rsidR="002A3D4D">
        <w:trPr>
          <w:trHeight w:val="600"/>
        </w:trPr>
        <w:tc>
          <w:tcPr>
            <w:tcW w:w="170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Mã đơn hàng </w:t>
            </w:r>
          </w:p>
        </w:tc>
        <w:tc>
          <w:tcPr>
            <w:tcW w:w="1531"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nchar(10) </w:t>
            </w:r>
          </w:p>
        </w:tc>
        <w:tc>
          <w:tcPr>
            <w:tcW w:w="181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7" w:right="0" w:firstLine="0"/>
            </w:pPr>
            <w:r>
              <w:t xml:space="preserve">FK, 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phân biệt đơn hàng </w:t>
            </w:r>
          </w:p>
        </w:tc>
      </w:tr>
      <w:tr w:rsidR="002A3D4D">
        <w:trPr>
          <w:trHeight w:val="54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Mã món ăn</w:t>
            </w:r>
          </w:p>
        </w:tc>
        <w:tc>
          <w:tcPr>
            <w:tcW w:w="153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nchar(10)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pPr>
            <w:r>
              <w:t xml:space="preserve">FK, 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Mã phân biệt món ăn</w:t>
            </w:r>
          </w:p>
        </w:tc>
      </w:tr>
      <w:tr w:rsidR="002A3D4D">
        <w:trPr>
          <w:trHeight w:val="54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Số lượng </w:t>
            </w:r>
          </w:p>
        </w:tc>
        <w:tc>
          <w:tcPr>
            <w:tcW w:w="153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interger</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Số lượng mỗi món ăn </w:t>
            </w:r>
          </w:p>
        </w:tc>
      </w:tr>
      <w:tr w:rsidR="002A3D4D">
        <w:trPr>
          <w:trHeight w:val="54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Đơn giá </w:t>
            </w:r>
          </w:p>
        </w:tc>
        <w:tc>
          <w:tcPr>
            <w:tcW w:w="153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real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Tổng giá trị món ăn </w:t>
            </w:r>
          </w:p>
        </w:tc>
      </w:tr>
      <w:tr w:rsidR="002A3D4D">
        <w:trPr>
          <w:trHeight w:val="540"/>
        </w:trPr>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Tình trạng </w:t>
            </w:r>
          </w:p>
        </w:tc>
        <w:tc>
          <w:tcPr>
            <w:tcW w:w="153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intergẻ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tình trạng món ăn </w:t>
            </w:r>
          </w:p>
        </w:tc>
      </w:tr>
    </w:tbl>
    <w:p w:rsidR="002A3D4D" w:rsidRDefault="0064284C">
      <w:pPr>
        <w:spacing w:after="137" w:line="259" w:lineRule="auto"/>
        <w:ind w:left="10" w:right="4274"/>
        <w:jc w:val="right"/>
      </w:pPr>
      <w:r>
        <w:rPr>
          <w:i/>
        </w:rPr>
        <w:lastRenderedPageBreak/>
        <w:t>Bảng 4.8: Bảng nhân viên</w:t>
      </w:r>
      <w:r>
        <w:rPr>
          <w:b/>
          <w:i/>
        </w:rPr>
        <w:t xml:space="preserve"> </w:t>
      </w:r>
    </w:p>
    <w:p w:rsidR="002A3D4D" w:rsidRDefault="0064284C" w:rsidP="005F637C">
      <w:bookmarkStart w:id="189" w:name="_Toc26879102"/>
      <w:r>
        <w:t>4.</w:t>
      </w:r>
      <w:r w:rsidR="005F637C">
        <w:t>5</w:t>
      </w:r>
      <w:r>
        <w:t>.2.9 Bảng Nhà cung cấp</w:t>
      </w:r>
      <w:bookmarkEnd w:id="189"/>
      <w:r>
        <w:t xml:space="preserve">  </w:t>
      </w:r>
    </w:p>
    <w:tbl>
      <w:tblPr>
        <w:tblStyle w:val="Style46"/>
        <w:tblW w:w="8238" w:type="dxa"/>
        <w:tblInd w:w="1678" w:type="dxa"/>
        <w:tblLayout w:type="fixed"/>
        <w:tblLook w:val="04A0" w:firstRow="1" w:lastRow="0" w:firstColumn="1" w:lastColumn="0" w:noHBand="0" w:noVBand="1"/>
      </w:tblPr>
      <w:tblGrid>
        <w:gridCol w:w="1621"/>
        <w:gridCol w:w="1620"/>
        <w:gridCol w:w="1810"/>
        <w:gridCol w:w="3187"/>
      </w:tblGrid>
      <w:tr w:rsidR="002A3D4D">
        <w:trPr>
          <w:trHeight w:val="540"/>
        </w:trPr>
        <w:tc>
          <w:tcPr>
            <w:tcW w:w="162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t xml:space="preserve">Tên bảng </w:t>
            </w:r>
          </w:p>
        </w:tc>
        <w:tc>
          <w:tcPr>
            <w:tcW w:w="6617" w:type="dxa"/>
            <w:gridSpan w:val="3"/>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0" w:firstLine="0"/>
              <w:jc w:val="center"/>
            </w:pPr>
            <w:r>
              <w:t xml:space="preserve">Nhà cung cấp </w:t>
            </w:r>
          </w:p>
        </w:tc>
      </w:tr>
      <w:tr w:rsidR="002A3D4D">
        <w:trPr>
          <w:trHeight w:val="480"/>
        </w:trPr>
        <w:tc>
          <w:tcPr>
            <w:tcW w:w="162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3" w:right="0" w:firstLine="0"/>
              <w:jc w:val="left"/>
            </w:pPr>
            <w:r>
              <w:rPr>
                <w:b/>
              </w:rPr>
              <w:t xml:space="preserve">Mô tả </w:t>
            </w:r>
          </w:p>
        </w:tc>
        <w:tc>
          <w:tcPr>
            <w:tcW w:w="6617"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322" w:right="0" w:firstLine="0"/>
              <w:jc w:val="left"/>
            </w:pPr>
            <w:r>
              <w:t>Danh sách</w:t>
            </w:r>
            <w:r w:rsidR="0064284C">
              <w:t xml:space="preserve"> các nhà cung cấp nguyên liệu </w:t>
            </w:r>
          </w:p>
        </w:tc>
      </w:tr>
      <w:tr w:rsidR="002A3D4D">
        <w:trPr>
          <w:trHeight w:val="700"/>
        </w:trPr>
        <w:tc>
          <w:tcPr>
            <w:tcW w:w="1621"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7"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87" w:right="0" w:hanging="245"/>
              <w:jc w:val="left"/>
            </w:pPr>
            <w:r>
              <w:rPr>
                <w:b/>
              </w:rPr>
              <w:t xml:space="preserve">Kiểu dữ liệu </w:t>
            </w:r>
          </w:p>
        </w:tc>
        <w:tc>
          <w:tcPr>
            <w:tcW w:w="181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430" w:right="0" w:firstLine="0"/>
              <w:jc w:val="left"/>
            </w:pPr>
            <w:r>
              <w:rPr>
                <w:b/>
              </w:rPr>
              <w:t xml:space="preserve">Đặc điểm </w:t>
            </w:r>
          </w:p>
        </w:tc>
        <w:tc>
          <w:tcPr>
            <w:tcW w:w="3187"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0" w:firstLine="0"/>
              <w:jc w:val="center"/>
            </w:pPr>
            <w:r>
              <w:rPr>
                <w:b/>
              </w:rPr>
              <w:t xml:space="preserve">Mô tả </w:t>
            </w:r>
          </w:p>
        </w:tc>
      </w:tr>
      <w:tr w:rsidR="002A3D4D">
        <w:trPr>
          <w:trHeight w:val="780"/>
        </w:trPr>
        <w:tc>
          <w:tcPr>
            <w:tcW w:w="162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inchar(10)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pPr>
            <w:r>
              <w:t xml:space="preserve">PK, not NULL </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phân biệt các nhà cung cấp </w:t>
            </w:r>
          </w:p>
        </w:tc>
      </w:tr>
      <w:tr w:rsidR="002A3D4D">
        <w:trPr>
          <w:trHeight w:val="540"/>
        </w:trPr>
        <w:tc>
          <w:tcPr>
            <w:tcW w:w="162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Tên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nvarchar(50)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Tên nhà cung cấp </w:t>
            </w:r>
          </w:p>
        </w:tc>
      </w:tr>
    </w:tbl>
    <w:p w:rsidR="002A3D4D" w:rsidRDefault="0064284C">
      <w:pPr>
        <w:spacing w:after="137" w:line="259" w:lineRule="auto"/>
        <w:ind w:left="10" w:right="4373"/>
        <w:jc w:val="right"/>
      </w:pPr>
      <w:r>
        <w:rPr>
          <w:i/>
        </w:rPr>
        <w:t>Bảng 4.9: Bảng nhà cung cấp</w:t>
      </w:r>
      <w:r>
        <w:rPr>
          <w:b/>
          <w:i/>
        </w:rPr>
        <w:t xml:space="preserve"> </w:t>
      </w:r>
    </w:p>
    <w:p w:rsidR="002A3D4D" w:rsidRDefault="0064284C" w:rsidP="005F637C">
      <w:bookmarkStart w:id="190" w:name="_Toc26879103"/>
      <w:r>
        <w:t>4.</w:t>
      </w:r>
      <w:r w:rsidR="005F637C">
        <w:t>5.</w:t>
      </w:r>
      <w:r>
        <w:t>2.10 Bảng Nguyên liệu</w:t>
      </w:r>
      <w:bookmarkEnd w:id="190"/>
      <w:r>
        <w:t xml:space="preserve">  </w:t>
      </w:r>
    </w:p>
    <w:tbl>
      <w:tblPr>
        <w:tblStyle w:val="Style47"/>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6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353" w:firstLine="0"/>
              <w:jc w:val="center"/>
            </w:pPr>
            <w:r>
              <w:t xml:space="preserve">Nguyên liệu </w:t>
            </w:r>
          </w:p>
        </w:tc>
      </w:tr>
      <w:tr w:rsidR="002A3D4D">
        <w:trPr>
          <w:trHeight w:val="38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91" w:right="0" w:firstLine="0"/>
              <w:jc w:val="left"/>
            </w:pPr>
            <w:r>
              <w:t>Danh sách</w:t>
            </w:r>
            <w:r w:rsidR="0064284C">
              <w:t xml:space="preserve"> các Nguyên liệu </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286"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42"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0" w:firstLine="0"/>
              <w:jc w:val="center"/>
            </w:pPr>
            <w:r>
              <w:rPr>
                <w:b/>
              </w:rPr>
              <w:t xml:space="preserve">Mô tả </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Mã Nguyên liệu</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nchar(10)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91" w:firstLine="0"/>
              <w:jc w:val="left"/>
            </w:pPr>
            <w:r>
              <w:t xml:space="preserve">Mã phân biệt nguyên liệu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nhà cung cấp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nchar(10)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FK,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Mã nhà cung cấp </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Hàng tồn</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integer </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Số lượng hàng tồn</w:t>
            </w:r>
          </w:p>
        </w:tc>
      </w:tr>
    </w:tbl>
    <w:p w:rsidR="002A3D4D" w:rsidRDefault="0064284C">
      <w:pPr>
        <w:spacing w:after="137" w:line="259" w:lineRule="auto"/>
        <w:ind w:left="10" w:right="4226"/>
        <w:jc w:val="right"/>
      </w:pPr>
      <w:r>
        <w:rPr>
          <w:i/>
        </w:rPr>
        <w:t>Bảng 4.10: Bảng nguyên liệu</w:t>
      </w:r>
      <w:r>
        <w:rPr>
          <w:b/>
          <w:i/>
        </w:rPr>
        <w:t xml:space="preserve"> </w:t>
      </w:r>
    </w:p>
    <w:p w:rsidR="002A3D4D" w:rsidRDefault="0064284C" w:rsidP="005F637C">
      <w:bookmarkStart w:id="191" w:name="_Toc26879104"/>
      <w:r>
        <w:t>4.</w:t>
      </w:r>
      <w:r w:rsidR="005F637C">
        <w:t>5</w:t>
      </w:r>
      <w:r>
        <w:t>.2.11 Bảng Chi tiết món ăn</w:t>
      </w:r>
      <w:bookmarkEnd w:id="191"/>
      <w:r>
        <w:t xml:space="preserve"> </w:t>
      </w:r>
    </w:p>
    <w:tbl>
      <w:tblPr>
        <w:tblStyle w:val="Style48"/>
        <w:tblW w:w="8238" w:type="dxa"/>
        <w:tblInd w:w="1678" w:type="dxa"/>
        <w:tblLayout w:type="fixed"/>
        <w:tblLook w:val="04A0" w:firstRow="1" w:lastRow="0" w:firstColumn="1" w:lastColumn="0" w:noHBand="0" w:noVBand="1"/>
      </w:tblPr>
      <w:tblGrid>
        <w:gridCol w:w="1889"/>
        <w:gridCol w:w="1620"/>
        <w:gridCol w:w="1712"/>
        <w:gridCol w:w="3017"/>
      </w:tblGrid>
      <w:tr w:rsidR="002A3D4D">
        <w:trPr>
          <w:trHeight w:val="60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356" w:firstLine="0"/>
              <w:jc w:val="center"/>
            </w:pPr>
            <w:r>
              <w:t xml:space="preserve">Chi tiết món ăn </w:t>
            </w:r>
          </w:p>
        </w:tc>
      </w:tr>
      <w:tr w:rsidR="002A3D4D">
        <w:trPr>
          <w:trHeight w:val="46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349"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91" w:right="0" w:firstLine="0"/>
              <w:jc w:val="left"/>
            </w:pPr>
            <w:r>
              <w:t>Danh sách</w:t>
            </w:r>
            <w:r w:rsidR="0064284C">
              <w:t xml:space="preserve"> các chi tiết món ăn </w:t>
            </w:r>
          </w:p>
        </w:tc>
      </w:tr>
      <w:tr w:rsidR="002A3D4D">
        <w:trPr>
          <w:trHeight w:val="72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286"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42" w:firstLine="0"/>
              <w:jc w:val="right"/>
            </w:pPr>
            <w:r>
              <w:rPr>
                <w:b/>
              </w:rPr>
              <w:t xml:space="preserve">Đặc điểm </w:t>
            </w:r>
          </w:p>
        </w:tc>
        <w:tc>
          <w:tcPr>
            <w:tcW w:w="3017"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0" w:firstLine="0"/>
              <w:jc w:val="center"/>
            </w:pPr>
            <w:r>
              <w:rPr>
                <w:b/>
              </w:rPr>
              <w:t xml:space="preserve">Mô tả </w:t>
            </w:r>
          </w:p>
        </w:tc>
      </w:tr>
      <w:tr w:rsidR="002A3D4D">
        <w:trPr>
          <w:trHeight w:val="700"/>
        </w:trPr>
        <w:tc>
          <w:tcPr>
            <w:tcW w:w="188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Mã món ăn </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nchar(10)</w:t>
            </w:r>
          </w:p>
        </w:tc>
        <w:tc>
          <w:tcPr>
            <w:tcW w:w="1712"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Mã món ăn</w:t>
            </w:r>
          </w:p>
        </w:tc>
      </w:tr>
      <w:tr w:rsidR="002A3D4D">
        <w:trPr>
          <w:trHeight w:val="540"/>
        </w:trPr>
        <w:tc>
          <w:tcPr>
            <w:tcW w:w="188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 xml:space="preserve">Mã nguyên liệu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nchar(10)</w:t>
            </w:r>
          </w:p>
        </w:tc>
        <w:tc>
          <w:tcPr>
            <w:tcW w:w="1712"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FK, not NULL </w:t>
            </w:r>
          </w:p>
        </w:tc>
        <w:tc>
          <w:tcPr>
            <w:tcW w:w="301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 xml:space="preserve">Mã nguyên liệu món ăn </w:t>
            </w:r>
          </w:p>
        </w:tc>
      </w:tr>
    </w:tbl>
    <w:p w:rsidR="002A3D4D" w:rsidRDefault="0064284C">
      <w:pPr>
        <w:spacing w:after="137" w:line="259" w:lineRule="auto"/>
        <w:ind w:left="10" w:right="3901"/>
        <w:jc w:val="right"/>
      </w:pPr>
      <w:r>
        <w:rPr>
          <w:i/>
        </w:rPr>
        <w:t>Bảng 4.11: Bảng chi tiết món ăn</w:t>
      </w:r>
      <w:r>
        <w:rPr>
          <w:b/>
          <w:i/>
        </w:rPr>
        <w:t xml:space="preserve"> </w:t>
      </w:r>
    </w:p>
    <w:p w:rsidR="002A3D4D" w:rsidRDefault="0064284C" w:rsidP="005F637C">
      <w:bookmarkStart w:id="192" w:name="_Toc26879105"/>
      <w:r>
        <w:t>4.</w:t>
      </w:r>
      <w:r w:rsidR="005F637C">
        <w:t>5</w:t>
      </w:r>
      <w:r>
        <w:t>.2.12 Bảng Món ăn</w:t>
      </w:r>
      <w:bookmarkEnd w:id="192"/>
      <w:r>
        <w:t xml:space="preserve">  </w:t>
      </w:r>
    </w:p>
    <w:tbl>
      <w:tblPr>
        <w:tblStyle w:val="Style49"/>
        <w:tblW w:w="8237" w:type="dxa"/>
        <w:tblInd w:w="1678" w:type="dxa"/>
        <w:tblLayout w:type="fixed"/>
        <w:tblLook w:val="04A0" w:firstRow="1" w:lastRow="0" w:firstColumn="1" w:lastColumn="0" w:noHBand="0" w:noVBand="1"/>
      </w:tblPr>
      <w:tblGrid>
        <w:gridCol w:w="1560"/>
        <w:gridCol w:w="1680"/>
        <w:gridCol w:w="1810"/>
        <w:gridCol w:w="3187"/>
      </w:tblGrid>
      <w:tr w:rsidR="002A3D4D">
        <w:trPr>
          <w:trHeight w:val="54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6" w:right="0" w:firstLine="0"/>
              <w:jc w:val="left"/>
            </w:pPr>
            <w:r>
              <w:rPr>
                <w:b/>
              </w:rPr>
              <w:lastRenderedPageBreak/>
              <w:t xml:space="preserve">Tên bảng </w:t>
            </w:r>
          </w:p>
        </w:tc>
        <w:tc>
          <w:tcPr>
            <w:tcW w:w="6677"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443" w:firstLine="0"/>
              <w:jc w:val="center"/>
            </w:pPr>
            <w:r>
              <w:t>Món ăn</w:t>
            </w:r>
          </w:p>
        </w:tc>
      </w:tr>
      <w:tr w:rsidR="002A3D4D">
        <w:trPr>
          <w:trHeight w:val="38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283" w:right="0" w:firstLine="0"/>
              <w:jc w:val="left"/>
            </w:pPr>
            <w:r>
              <w:rPr>
                <w:b/>
              </w:rPr>
              <w:t xml:space="preserve">Mô tả </w:t>
            </w:r>
          </w:p>
        </w:tc>
        <w:tc>
          <w:tcPr>
            <w:tcW w:w="6677"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902" w:right="0" w:firstLine="0"/>
              <w:jc w:val="left"/>
            </w:pPr>
            <w:r>
              <w:t>Danh sách</w:t>
            </w:r>
            <w:r w:rsidR="0064284C">
              <w:t xml:space="preserve"> các Món ăn</w:t>
            </w:r>
          </w:p>
        </w:tc>
      </w:tr>
      <w:tr w:rsidR="002A3D4D">
        <w:trPr>
          <w:trHeight w:val="700"/>
        </w:trPr>
        <w:tc>
          <w:tcPr>
            <w:tcW w:w="156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7" w:right="0" w:firstLine="0"/>
              <w:jc w:val="left"/>
            </w:pPr>
            <w:r>
              <w:rPr>
                <w:b/>
              </w:rPr>
              <w:t xml:space="preserve">Các cột </w:t>
            </w:r>
          </w:p>
        </w:tc>
        <w:tc>
          <w:tcPr>
            <w:tcW w:w="168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487" w:right="0" w:hanging="245"/>
              <w:jc w:val="left"/>
            </w:pPr>
            <w:r>
              <w:rPr>
                <w:b/>
              </w:rPr>
              <w:t xml:space="preserve">Kiểu dữ liệu </w:t>
            </w:r>
          </w:p>
        </w:tc>
        <w:tc>
          <w:tcPr>
            <w:tcW w:w="181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430" w:right="0" w:firstLine="0"/>
              <w:jc w:val="left"/>
            </w:pPr>
            <w:r>
              <w:rPr>
                <w:b/>
              </w:rPr>
              <w:t xml:space="preserve">Đặc điểm </w:t>
            </w:r>
          </w:p>
        </w:tc>
        <w:tc>
          <w:tcPr>
            <w:tcW w:w="3187"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92" w:firstLine="0"/>
              <w:jc w:val="center"/>
            </w:pPr>
            <w:r>
              <w:rPr>
                <w:b/>
              </w:rPr>
              <w:t xml:space="preserve">Mô tả </w:t>
            </w:r>
          </w:p>
        </w:tc>
      </w:tr>
      <w:tr w:rsidR="002A3D4D">
        <w:trPr>
          <w:trHeight w:val="700"/>
        </w:trPr>
        <w:tc>
          <w:tcPr>
            <w:tcW w:w="156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Mã</w:t>
            </w:r>
          </w:p>
        </w:tc>
        <w:tc>
          <w:tcPr>
            <w:tcW w:w="168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9" w:right="0" w:firstLine="0"/>
              <w:jc w:val="left"/>
            </w:pPr>
            <w:r>
              <w:t xml:space="preserve">integer </w:t>
            </w:r>
          </w:p>
        </w:tc>
        <w:tc>
          <w:tcPr>
            <w:tcW w:w="181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7" w:right="0" w:firstLine="0"/>
            </w:pPr>
            <w:r>
              <w:t xml:space="preserve">PK, not NULL </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Mã phân biệt các món ăn</w:t>
            </w:r>
          </w:p>
        </w:tc>
      </w:tr>
      <w:tr w:rsidR="002A3D4D">
        <w:trPr>
          <w:trHeight w:val="54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Mã loại </w:t>
            </w:r>
          </w:p>
        </w:tc>
        <w:tc>
          <w:tcPr>
            <w:tcW w:w="168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nvarchar(50)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Mã phân biệt loại món ăn </w:t>
            </w:r>
          </w:p>
        </w:tc>
      </w:tr>
      <w:tr w:rsidR="002A3D4D">
        <w:trPr>
          <w:trHeight w:val="40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Giới thiệu</w:t>
            </w:r>
          </w:p>
        </w:tc>
        <w:tc>
          <w:tcPr>
            <w:tcW w:w="168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 xml:space="preserve">text </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 xml:space="preserve">not Null </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Mô tả món ăn </w:t>
            </w:r>
          </w:p>
        </w:tc>
      </w:tr>
      <w:tr w:rsidR="002A3D4D">
        <w:trPr>
          <w:trHeight w:val="40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Đơn giá</w:t>
            </w:r>
          </w:p>
        </w:tc>
        <w:tc>
          <w:tcPr>
            <w:tcW w:w="168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real</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not Null</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Đơn giá của món ăn</w:t>
            </w:r>
          </w:p>
        </w:tc>
      </w:tr>
      <w:tr w:rsidR="002A3D4D">
        <w:trPr>
          <w:trHeight w:val="400"/>
        </w:trPr>
        <w:tc>
          <w:tcPr>
            <w:tcW w:w="156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Trạng thái</w:t>
            </w:r>
          </w:p>
        </w:tc>
        <w:tc>
          <w:tcPr>
            <w:tcW w:w="168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9" w:right="0" w:firstLine="0"/>
              <w:jc w:val="left"/>
            </w:pPr>
            <w:r>
              <w:t>integer</w:t>
            </w:r>
          </w:p>
        </w:tc>
        <w:tc>
          <w:tcPr>
            <w:tcW w:w="181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 w:right="0" w:firstLine="0"/>
              <w:jc w:val="left"/>
            </w:pPr>
            <w:r>
              <w:t>not Null</w:t>
            </w:r>
          </w:p>
        </w:tc>
        <w:tc>
          <w:tcPr>
            <w:tcW w:w="3187"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Trạng thái của món ăn</w:t>
            </w:r>
          </w:p>
        </w:tc>
      </w:tr>
    </w:tbl>
    <w:p w:rsidR="002A3D4D" w:rsidRDefault="0064284C" w:rsidP="005F637C">
      <w:pPr>
        <w:jc w:val="center"/>
      </w:pPr>
      <w:bookmarkStart w:id="193" w:name="_Toc26879106"/>
      <w:r>
        <w:t>Bảng 4.12: Bảng Món ăn</w:t>
      </w:r>
      <w:bookmarkEnd w:id="193"/>
    </w:p>
    <w:p w:rsidR="002A3D4D" w:rsidRDefault="0064284C">
      <w:pPr>
        <w:spacing w:line="259" w:lineRule="auto"/>
        <w:ind w:left="0" w:right="2722" w:firstLine="0"/>
        <w:jc w:val="left"/>
      </w:pPr>
      <w:r>
        <w:rPr>
          <w:b/>
        </w:rPr>
        <w:t>4.</w:t>
      </w:r>
      <w:r w:rsidR="005F637C">
        <w:rPr>
          <w:b/>
        </w:rPr>
        <w:t>5</w:t>
      </w:r>
      <w:r>
        <w:rPr>
          <w:b/>
        </w:rPr>
        <w:t xml:space="preserve">.2.13 Bảng </w:t>
      </w:r>
      <w:r>
        <w:t>Loại thức ăn</w:t>
      </w:r>
    </w:p>
    <w:tbl>
      <w:tblPr>
        <w:tblStyle w:val="Style50"/>
        <w:tblW w:w="8238" w:type="dxa"/>
        <w:tblInd w:w="1678" w:type="dxa"/>
        <w:tblLayout w:type="fixed"/>
        <w:tblLook w:val="04A0" w:firstRow="1" w:lastRow="0" w:firstColumn="1" w:lastColumn="0" w:noHBand="0" w:noVBand="1"/>
      </w:tblPr>
      <w:tblGrid>
        <w:gridCol w:w="1801"/>
        <w:gridCol w:w="1620"/>
        <w:gridCol w:w="1709"/>
        <w:gridCol w:w="3108"/>
      </w:tblGrid>
      <w:tr w:rsidR="002A3D4D">
        <w:trPr>
          <w:trHeight w:val="540"/>
        </w:trPr>
        <w:tc>
          <w:tcPr>
            <w:tcW w:w="180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75" w:right="0" w:firstLine="0"/>
              <w:jc w:val="left"/>
            </w:pPr>
            <w:r>
              <w:rPr>
                <w:b/>
              </w:rPr>
              <w:t xml:space="preserve">Tên bảng </w:t>
            </w:r>
          </w:p>
        </w:tc>
        <w:tc>
          <w:tcPr>
            <w:tcW w:w="6437" w:type="dxa"/>
            <w:gridSpan w:val="3"/>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355" w:firstLine="0"/>
              <w:jc w:val="center"/>
            </w:pPr>
            <w:r>
              <w:t>Loại thức ăn</w:t>
            </w:r>
          </w:p>
        </w:tc>
      </w:tr>
      <w:tr w:rsidR="002A3D4D">
        <w:trPr>
          <w:trHeight w:val="380"/>
        </w:trPr>
        <w:tc>
          <w:tcPr>
            <w:tcW w:w="180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372" w:right="0" w:firstLine="0"/>
              <w:jc w:val="left"/>
            </w:pPr>
            <w:r>
              <w:rPr>
                <w:b/>
              </w:rPr>
              <w:t xml:space="preserve">Mô tả </w:t>
            </w:r>
          </w:p>
        </w:tc>
        <w:tc>
          <w:tcPr>
            <w:tcW w:w="6437" w:type="dxa"/>
            <w:gridSpan w:val="3"/>
            <w:tcBorders>
              <w:top w:val="single" w:sz="4" w:space="0" w:color="000000"/>
              <w:left w:val="single" w:sz="4" w:space="0" w:color="000000"/>
              <w:bottom w:val="single" w:sz="4" w:space="0" w:color="000000"/>
              <w:right w:val="single" w:sz="4" w:space="0" w:color="000000"/>
            </w:tcBorders>
          </w:tcPr>
          <w:p w:rsidR="002A3D4D" w:rsidRDefault="00EA4880">
            <w:pPr>
              <w:spacing w:after="0" w:line="259" w:lineRule="auto"/>
              <w:ind w:left="1440" w:right="0" w:firstLine="0"/>
              <w:jc w:val="left"/>
            </w:pPr>
            <w:r>
              <w:t>Danh sách</w:t>
            </w:r>
            <w:r w:rsidR="0064284C">
              <w:t xml:space="preserve"> các Loại thức ăn </w:t>
            </w:r>
          </w:p>
        </w:tc>
      </w:tr>
      <w:tr w:rsidR="002A3D4D">
        <w:trPr>
          <w:trHeight w:val="700"/>
        </w:trPr>
        <w:tc>
          <w:tcPr>
            <w:tcW w:w="1801"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286" w:right="0" w:firstLine="0"/>
              <w:jc w:val="left"/>
            </w:pPr>
            <w:r>
              <w:rPr>
                <w:b/>
              </w:rPr>
              <w:t xml:space="preserve">Các cột </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576" w:right="0" w:hanging="245"/>
              <w:jc w:val="left"/>
            </w:pPr>
            <w:r>
              <w:rPr>
                <w:b/>
              </w:rPr>
              <w:t xml:space="preserve">Kiểu dữ liệu </w:t>
            </w:r>
          </w:p>
        </w:tc>
        <w:tc>
          <w:tcPr>
            <w:tcW w:w="170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140" w:firstLine="0"/>
              <w:jc w:val="right"/>
            </w:pPr>
            <w:r>
              <w:rPr>
                <w:b/>
              </w:rPr>
              <w:t xml:space="preserve">Đặc điểm </w:t>
            </w:r>
          </w:p>
        </w:tc>
        <w:tc>
          <w:tcPr>
            <w:tcW w:w="3108"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0" w:right="0" w:firstLine="0"/>
              <w:jc w:val="center"/>
            </w:pPr>
            <w:r>
              <w:rPr>
                <w:b/>
              </w:rPr>
              <w:t xml:space="preserve">Mô tả </w:t>
            </w:r>
          </w:p>
        </w:tc>
      </w:tr>
      <w:tr w:rsidR="002A3D4D">
        <w:trPr>
          <w:trHeight w:val="600"/>
        </w:trPr>
        <w:tc>
          <w:tcPr>
            <w:tcW w:w="1801"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Mã</w:t>
            </w:r>
          </w:p>
        </w:tc>
        <w:tc>
          <w:tcPr>
            <w:tcW w:w="1620"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8" w:right="0" w:firstLine="0"/>
              <w:jc w:val="left"/>
            </w:pPr>
            <w:r>
              <w:t xml:space="preserve">integer </w:t>
            </w:r>
          </w:p>
        </w:tc>
        <w:tc>
          <w:tcPr>
            <w:tcW w:w="1709" w:type="dxa"/>
            <w:tcBorders>
              <w:top w:val="single" w:sz="4" w:space="0" w:color="000000"/>
              <w:left w:val="single" w:sz="4" w:space="0" w:color="000000"/>
              <w:bottom w:val="single" w:sz="4" w:space="0" w:color="000000"/>
              <w:right w:val="single" w:sz="4" w:space="0" w:color="000000"/>
            </w:tcBorders>
            <w:vAlign w:val="center"/>
          </w:tcPr>
          <w:p w:rsidR="002A3D4D" w:rsidRDefault="0064284C">
            <w:pPr>
              <w:spacing w:after="0" w:line="259" w:lineRule="auto"/>
              <w:ind w:left="106" w:right="0" w:firstLine="0"/>
            </w:pPr>
            <w:r>
              <w:t xml:space="preserve">PK, not NULL </w:t>
            </w:r>
          </w:p>
        </w:tc>
        <w:tc>
          <w:tcPr>
            <w:tcW w:w="310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jc w:val="left"/>
            </w:pPr>
            <w:r>
              <w:t>Mã phân biệt các loại thức ăn</w:t>
            </w:r>
          </w:p>
        </w:tc>
      </w:tr>
      <w:tr w:rsidR="002A3D4D">
        <w:trPr>
          <w:trHeight w:val="540"/>
        </w:trPr>
        <w:tc>
          <w:tcPr>
            <w:tcW w:w="1801"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8" w:right="0" w:firstLine="0"/>
            </w:pPr>
            <w:r>
              <w:t>Tên</w:t>
            </w:r>
          </w:p>
        </w:tc>
        <w:tc>
          <w:tcPr>
            <w:tcW w:w="1620"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0" w:right="0" w:firstLine="0"/>
              <w:jc w:val="left"/>
            </w:pPr>
            <w:r>
              <w:t xml:space="preserve"> integer </w:t>
            </w:r>
          </w:p>
        </w:tc>
        <w:tc>
          <w:tcPr>
            <w:tcW w:w="1709"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106" w:right="0" w:firstLine="0"/>
            </w:pPr>
            <w:r>
              <w:t xml:space="preserve">FK, not NULL </w:t>
            </w:r>
          </w:p>
        </w:tc>
        <w:tc>
          <w:tcPr>
            <w:tcW w:w="3108" w:type="dxa"/>
            <w:tcBorders>
              <w:top w:val="single" w:sz="4" w:space="0" w:color="000000"/>
              <w:left w:val="single" w:sz="4" w:space="0" w:color="000000"/>
              <w:bottom w:val="single" w:sz="4" w:space="0" w:color="000000"/>
              <w:right w:val="single" w:sz="4" w:space="0" w:color="000000"/>
            </w:tcBorders>
          </w:tcPr>
          <w:p w:rsidR="002A3D4D" w:rsidRDefault="0064284C">
            <w:pPr>
              <w:spacing w:after="0" w:line="259" w:lineRule="auto"/>
              <w:ind w:left="89" w:right="0" w:firstLine="0"/>
              <w:jc w:val="left"/>
            </w:pPr>
            <w:r>
              <w:t>Tên loại thức ăn</w:t>
            </w:r>
          </w:p>
        </w:tc>
      </w:tr>
    </w:tbl>
    <w:p w:rsidR="002A3D4D" w:rsidRDefault="0064284C" w:rsidP="005F637C">
      <w:bookmarkStart w:id="194" w:name="_Toc26879107"/>
      <w:r>
        <w:t>Bảng 4.13: Bảng Loại thức ăn</w:t>
      </w:r>
      <w:bookmarkEnd w:id="194"/>
      <w:r>
        <w:rPr>
          <w:b/>
        </w:rPr>
        <w:t xml:space="preserve"> </w:t>
      </w:r>
    </w:p>
    <w:p w:rsidR="002A3D4D" w:rsidRDefault="0064284C" w:rsidP="005F637C">
      <w:pPr>
        <w:pStyle w:val="Heading2"/>
      </w:pPr>
      <w:bookmarkStart w:id="195" w:name="_Toc26879108"/>
      <w:bookmarkStart w:id="196" w:name="_Toc27028939"/>
      <w:r>
        <w:lastRenderedPageBreak/>
        <w:t>4.</w:t>
      </w:r>
      <w:r w:rsidR="005F637C">
        <w:t xml:space="preserve">6 </w:t>
      </w:r>
      <w:r>
        <w:t>Thiết kế giao diện</w:t>
      </w:r>
      <w:bookmarkEnd w:id="195"/>
      <w:bookmarkEnd w:id="196"/>
      <w:r>
        <w:t xml:space="preserve"> </w:t>
      </w:r>
    </w:p>
    <w:p w:rsidR="002A3D4D" w:rsidRDefault="0064284C" w:rsidP="005F637C">
      <w:pPr>
        <w:pStyle w:val="Heading3"/>
      </w:pPr>
      <w:bookmarkStart w:id="197" w:name="_Toc26879109"/>
      <w:bookmarkStart w:id="198" w:name="_Toc27028940"/>
      <w:r>
        <w:t>4.</w:t>
      </w:r>
      <w:r w:rsidR="005F637C">
        <w:t>6</w:t>
      </w:r>
      <w:r>
        <w:t>.1 Giao diện trang chủ</w:t>
      </w:r>
      <w:bookmarkEnd w:id="197"/>
      <w:bookmarkEnd w:id="198"/>
      <w:r>
        <w:t xml:space="preserve"> </w:t>
      </w:r>
    </w:p>
    <w:p w:rsidR="002A3D4D" w:rsidRDefault="0064284C">
      <w:pPr>
        <w:spacing w:after="0" w:line="259" w:lineRule="auto"/>
        <w:ind w:left="0" w:right="2685" w:firstLine="0"/>
        <w:jc w:val="center"/>
      </w:pPr>
      <w:r>
        <w:rPr>
          <w:rFonts w:ascii="Calibri" w:eastAsia="Calibri" w:hAnsi="Calibri" w:cs="Calibri"/>
          <w:noProof/>
          <w:sz w:val="22"/>
          <w:szCs w:val="22"/>
        </w:rPr>
        <w:drawing>
          <wp:inline distT="114300" distB="114300" distL="114300" distR="114300" wp14:anchorId="7338ECB2" wp14:editId="69DD5A67">
            <wp:extent cx="5715000" cy="5633720"/>
            <wp:effectExtent l="0" t="0" r="0" b="0"/>
            <wp:docPr id="171205" name="image26.png"/>
            <wp:cNvGraphicFramePr/>
            <a:graphic xmlns:a="http://schemas.openxmlformats.org/drawingml/2006/main">
              <a:graphicData uri="http://schemas.openxmlformats.org/drawingml/2006/picture">
                <pic:pic xmlns:pic="http://schemas.openxmlformats.org/drawingml/2006/picture">
                  <pic:nvPicPr>
                    <pic:cNvPr id="171205" name="image26.png"/>
                    <pic:cNvPicPr preferRelativeResize="0"/>
                  </pic:nvPicPr>
                  <pic:blipFill>
                    <a:blip r:embed="rId63"/>
                    <a:srcRect/>
                    <a:stretch>
                      <a:fillRect/>
                    </a:stretch>
                  </pic:blipFill>
                  <pic:spPr>
                    <a:xfrm>
                      <a:off x="0" y="0"/>
                      <a:ext cx="5715000" cy="5634038"/>
                    </a:xfrm>
                    <a:prstGeom prst="rect">
                      <a:avLst/>
                    </a:prstGeom>
                  </pic:spPr>
                </pic:pic>
              </a:graphicData>
            </a:graphic>
          </wp:inline>
        </w:drawing>
      </w:r>
      <w:r>
        <w:rPr>
          <w:b/>
          <w:sz w:val="36"/>
          <w:szCs w:val="36"/>
        </w:rPr>
        <w:t xml:space="preserve"> </w:t>
      </w:r>
    </w:p>
    <w:p w:rsidR="002A3D4D" w:rsidRDefault="0064284C" w:rsidP="005B22E5">
      <w:pPr>
        <w:jc w:val="center"/>
      </w:pPr>
      <w:bookmarkStart w:id="199" w:name="_Toc26879110"/>
      <w:r>
        <w:t>Hình 4.28: Giao diện trang chủ</w:t>
      </w:r>
      <w:bookmarkEnd w:id="199"/>
    </w:p>
    <w:p w:rsidR="002A3D4D" w:rsidRDefault="0064284C">
      <w:pPr>
        <w:spacing w:after="157" w:line="259" w:lineRule="auto"/>
        <w:ind w:left="1560" w:right="0" w:firstLine="0"/>
        <w:jc w:val="left"/>
      </w:pPr>
      <w:r>
        <w:rPr>
          <w:b/>
          <w:sz w:val="36"/>
          <w:szCs w:val="36"/>
        </w:rPr>
        <w:t xml:space="preserve"> </w:t>
      </w:r>
    </w:p>
    <w:p w:rsidR="002A3D4D" w:rsidRDefault="0064284C">
      <w:pPr>
        <w:spacing w:after="0" w:line="259" w:lineRule="auto"/>
        <w:ind w:left="1560" w:right="0" w:firstLine="0"/>
        <w:jc w:val="left"/>
      </w:pPr>
      <w:r>
        <w:rPr>
          <w:b/>
          <w:sz w:val="36"/>
          <w:szCs w:val="36"/>
        </w:rPr>
        <w:t xml:space="preserve"> </w:t>
      </w:r>
    </w:p>
    <w:p w:rsidR="002A3D4D" w:rsidRDefault="0064284C" w:rsidP="005B22E5">
      <w:pPr>
        <w:pStyle w:val="Heading3"/>
      </w:pPr>
      <w:bookmarkStart w:id="200" w:name="_Toc26879111"/>
      <w:bookmarkStart w:id="201" w:name="_Toc27028941"/>
      <w:r>
        <w:lastRenderedPageBreak/>
        <w:t>4.</w:t>
      </w:r>
      <w:r w:rsidR="005B22E5">
        <w:t>6</w:t>
      </w:r>
      <w:r>
        <w:t>.2 Giao diện đăng ký thành viên</w:t>
      </w:r>
      <w:bookmarkEnd w:id="200"/>
      <w:bookmarkEnd w:id="201"/>
      <w:r>
        <w:rPr>
          <w:sz w:val="36"/>
          <w:szCs w:val="36"/>
        </w:rPr>
        <w:t xml:space="preserve"> </w:t>
      </w:r>
    </w:p>
    <w:p w:rsidR="002A3D4D" w:rsidRDefault="0064284C">
      <w:pPr>
        <w:spacing w:after="4" w:line="259" w:lineRule="auto"/>
        <w:ind w:left="0" w:right="1631" w:firstLine="0"/>
        <w:jc w:val="right"/>
      </w:pPr>
      <w:r>
        <w:rPr>
          <w:noProof/>
        </w:rPr>
        <w:drawing>
          <wp:inline distT="0" distB="0" distL="0" distR="0" wp14:anchorId="6BE2176D" wp14:editId="5BA9B405">
            <wp:extent cx="4247515" cy="3630930"/>
            <wp:effectExtent l="0" t="0" r="0" b="0"/>
            <wp:docPr id="171206" name="image10.jpg"/>
            <wp:cNvGraphicFramePr/>
            <a:graphic xmlns:a="http://schemas.openxmlformats.org/drawingml/2006/main">
              <a:graphicData uri="http://schemas.openxmlformats.org/drawingml/2006/picture">
                <pic:pic xmlns:pic="http://schemas.openxmlformats.org/drawingml/2006/picture">
                  <pic:nvPicPr>
                    <pic:cNvPr id="171206" name="image10.jpg"/>
                    <pic:cNvPicPr preferRelativeResize="0"/>
                  </pic:nvPicPr>
                  <pic:blipFill>
                    <a:blip r:embed="rId64"/>
                    <a:srcRect/>
                    <a:stretch>
                      <a:fillRect/>
                    </a:stretch>
                  </pic:blipFill>
                  <pic:spPr>
                    <a:xfrm>
                      <a:off x="0" y="0"/>
                      <a:ext cx="4248023" cy="3630930"/>
                    </a:xfrm>
                    <a:prstGeom prst="rect">
                      <a:avLst/>
                    </a:prstGeom>
                  </pic:spPr>
                </pic:pic>
              </a:graphicData>
            </a:graphic>
          </wp:inline>
        </w:drawing>
      </w:r>
      <w:r>
        <w:rPr>
          <w:b/>
          <w:sz w:val="36"/>
          <w:szCs w:val="36"/>
        </w:rPr>
        <w:t xml:space="preserve"> </w:t>
      </w:r>
    </w:p>
    <w:p w:rsidR="002A3D4D" w:rsidRDefault="0064284C" w:rsidP="005B22E5">
      <w:bookmarkStart w:id="202" w:name="_Toc26879112"/>
      <w:r>
        <w:t>Hình 4.29: Giao diện đăng ký thành viên</w:t>
      </w:r>
      <w:bookmarkEnd w:id="202"/>
      <w:r>
        <w:t xml:space="preserve"> </w:t>
      </w:r>
    </w:p>
    <w:p w:rsidR="002A3D4D" w:rsidRDefault="0064284C" w:rsidP="005B22E5">
      <w:pPr>
        <w:pStyle w:val="Heading3"/>
      </w:pPr>
      <w:bookmarkStart w:id="203" w:name="_Toc26879113"/>
      <w:bookmarkStart w:id="204" w:name="_Toc27028942"/>
      <w:r>
        <w:t>4.</w:t>
      </w:r>
      <w:r w:rsidR="005B22E5">
        <w:t>6</w:t>
      </w:r>
      <w:r>
        <w:t>.3 Giao diện đăng nhập thành viên</w:t>
      </w:r>
      <w:bookmarkEnd w:id="203"/>
      <w:bookmarkEnd w:id="204"/>
      <w:r>
        <w:rPr>
          <w:rFonts w:ascii="Calibri" w:eastAsia="Calibri" w:hAnsi="Calibri" w:cs="Calibri"/>
          <w:b w:val="0"/>
          <w:sz w:val="22"/>
          <w:szCs w:val="22"/>
        </w:rPr>
        <w:t xml:space="preserve"> </w:t>
      </w:r>
    </w:p>
    <w:p w:rsidR="002A3D4D" w:rsidRDefault="0064284C">
      <w:pPr>
        <w:spacing w:after="0" w:line="259" w:lineRule="auto"/>
        <w:ind w:left="0" w:right="1115" w:firstLine="0"/>
        <w:jc w:val="right"/>
      </w:pPr>
      <w:r>
        <w:rPr>
          <w:noProof/>
        </w:rPr>
        <w:drawing>
          <wp:inline distT="0" distB="0" distL="0" distR="0" wp14:anchorId="186C14BC" wp14:editId="05643FE0">
            <wp:extent cx="4904105" cy="2620010"/>
            <wp:effectExtent l="0" t="0" r="0" b="0"/>
            <wp:docPr id="171207" name="image9.jpg"/>
            <wp:cNvGraphicFramePr/>
            <a:graphic xmlns:a="http://schemas.openxmlformats.org/drawingml/2006/main">
              <a:graphicData uri="http://schemas.openxmlformats.org/drawingml/2006/picture">
                <pic:pic xmlns:pic="http://schemas.openxmlformats.org/drawingml/2006/picture">
                  <pic:nvPicPr>
                    <pic:cNvPr id="171207" name="image9.jpg"/>
                    <pic:cNvPicPr preferRelativeResize="0"/>
                  </pic:nvPicPr>
                  <pic:blipFill>
                    <a:blip r:embed="rId65"/>
                    <a:srcRect/>
                    <a:stretch>
                      <a:fillRect/>
                    </a:stretch>
                  </pic:blipFill>
                  <pic:spPr>
                    <a:xfrm>
                      <a:off x="0" y="0"/>
                      <a:ext cx="4904613" cy="2620010"/>
                    </a:xfrm>
                    <a:prstGeom prst="rect">
                      <a:avLst/>
                    </a:prstGeom>
                  </pic:spPr>
                </pic:pic>
              </a:graphicData>
            </a:graphic>
          </wp:inline>
        </w:drawing>
      </w:r>
      <w:r>
        <w:rPr>
          <w:b/>
          <w:sz w:val="36"/>
          <w:szCs w:val="36"/>
        </w:rPr>
        <w:t xml:space="preserve"> </w:t>
      </w:r>
    </w:p>
    <w:p w:rsidR="002A3D4D" w:rsidRDefault="0064284C" w:rsidP="005B22E5">
      <w:pPr>
        <w:jc w:val="center"/>
      </w:pPr>
      <w:bookmarkStart w:id="205" w:name="_Toc26879114"/>
      <w:r>
        <w:t>Hình 4.30: Giao diện đăng nhập thành viên</w:t>
      </w:r>
      <w:bookmarkEnd w:id="205"/>
    </w:p>
    <w:p w:rsidR="002A3D4D" w:rsidRDefault="0064284C">
      <w:pPr>
        <w:spacing w:after="158" w:line="259" w:lineRule="auto"/>
        <w:ind w:left="428" w:right="0" w:firstLine="0"/>
        <w:jc w:val="left"/>
      </w:pPr>
      <w:r>
        <w:rPr>
          <w:rFonts w:ascii="Calibri" w:eastAsia="Calibri" w:hAnsi="Calibri" w:cs="Calibri"/>
          <w:sz w:val="22"/>
          <w:szCs w:val="22"/>
        </w:rPr>
        <w:t xml:space="preserve"> </w:t>
      </w:r>
    </w:p>
    <w:p w:rsidR="002A3D4D" w:rsidRDefault="0064284C">
      <w:pPr>
        <w:spacing w:after="158" w:line="259" w:lineRule="auto"/>
        <w:ind w:left="428" w:right="0" w:firstLine="0"/>
        <w:jc w:val="left"/>
        <w:sectPr w:rsidR="002A3D4D">
          <w:headerReference w:type="even" r:id="rId66"/>
          <w:headerReference w:type="default" r:id="rId67"/>
          <w:footerReference w:type="even" r:id="rId68"/>
          <w:footerReference w:type="default" r:id="rId69"/>
          <w:headerReference w:type="first" r:id="rId70"/>
          <w:footerReference w:type="first" r:id="rId71"/>
          <w:pgSz w:w="12240" w:h="15840"/>
          <w:pgMar w:top="1138" w:right="344" w:bottom="1372" w:left="991" w:header="720" w:footer="721" w:gutter="0"/>
          <w:cols w:space="720" w:equalWidth="0">
            <w:col w:w="9360"/>
          </w:cols>
          <w:titlePg/>
        </w:sectPr>
      </w:pPr>
      <w:r>
        <w:rPr>
          <w:rFonts w:ascii="Calibri" w:eastAsia="Calibri" w:hAnsi="Calibri" w:cs="Calibri"/>
          <w:sz w:val="22"/>
          <w:szCs w:val="22"/>
        </w:rPr>
        <w:t xml:space="preserve"> </w:t>
      </w:r>
    </w:p>
    <w:p w:rsidR="002A3D4D" w:rsidRDefault="0064284C" w:rsidP="005B22E5">
      <w:pPr>
        <w:pStyle w:val="Heading3"/>
      </w:pPr>
      <w:bookmarkStart w:id="206" w:name="_Toc26879115"/>
      <w:bookmarkStart w:id="207" w:name="_Toc27028943"/>
      <w:r>
        <w:lastRenderedPageBreak/>
        <w:t>4.</w:t>
      </w:r>
      <w:r w:rsidR="005B22E5">
        <w:t>6</w:t>
      </w:r>
      <w:r>
        <w:t>.4 Giao diện chi tiết thông tin món ăn</w:t>
      </w:r>
      <w:bookmarkEnd w:id="206"/>
      <w:bookmarkEnd w:id="207"/>
      <w:r>
        <w:rPr>
          <w:rFonts w:ascii="Calibri" w:eastAsia="Calibri" w:hAnsi="Calibri" w:cs="Calibri"/>
          <w:b w:val="0"/>
          <w:sz w:val="22"/>
          <w:szCs w:val="22"/>
        </w:rPr>
        <w:t xml:space="preserve"> </w:t>
      </w:r>
    </w:p>
    <w:p w:rsidR="002A3D4D" w:rsidRDefault="0064284C">
      <w:pPr>
        <w:spacing w:after="0" w:line="259" w:lineRule="auto"/>
        <w:ind w:left="0" w:right="0" w:firstLine="0"/>
        <w:jc w:val="center"/>
      </w:pPr>
      <w:r>
        <w:rPr>
          <w:noProof/>
        </w:rPr>
        <w:drawing>
          <wp:inline distT="114300" distB="114300" distL="114300" distR="114300" wp14:anchorId="71F3241A" wp14:editId="17BCEE56">
            <wp:extent cx="4525010" cy="2962275"/>
            <wp:effectExtent l="0" t="0" r="0" b="0"/>
            <wp:docPr id="171208" name="image20.png"/>
            <wp:cNvGraphicFramePr/>
            <a:graphic xmlns:a="http://schemas.openxmlformats.org/drawingml/2006/main">
              <a:graphicData uri="http://schemas.openxmlformats.org/drawingml/2006/picture">
                <pic:pic xmlns:pic="http://schemas.openxmlformats.org/drawingml/2006/picture">
                  <pic:nvPicPr>
                    <pic:cNvPr id="171208" name="image20.png"/>
                    <pic:cNvPicPr preferRelativeResize="0"/>
                  </pic:nvPicPr>
                  <pic:blipFill>
                    <a:blip r:embed="rId72"/>
                    <a:srcRect/>
                    <a:stretch>
                      <a:fillRect/>
                    </a:stretch>
                  </pic:blipFill>
                  <pic:spPr>
                    <a:xfrm>
                      <a:off x="0" y="0"/>
                      <a:ext cx="4525327" cy="2962275"/>
                    </a:xfrm>
                    <a:prstGeom prst="rect">
                      <a:avLst/>
                    </a:prstGeom>
                  </pic:spPr>
                </pic:pic>
              </a:graphicData>
            </a:graphic>
          </wp:inline>
        </w:drawing>
      </w:r>
      <w:r>
        <w:rPr>
          <w:b/>
          <w:sz w:val="36"/>
          <w:szCs w:val="36"/>
        </w:rPr>
        <w:t xml:space="preserve"> </w:t>
      </w:r>
    </w:p>
    <w:p w:rsidR="002A3D4D" w:rsidRDefault="0064284C" w:rsidP="005B22E5">
      <w:pPr>
        <w:jc w:val="center"/>
      </w:pPr>
      <w:bookmarkStart w:id="208" w:name="_Toc26879116"/>
      <w:r>
        <w:t>Hình 4.31: Giao diện chi tiết thông tin món ăn</w:t>
      </w:r>
      <w:bookmarkEnd w:id="208"/>
    </w:p>
    <w:p w:rsidR="002A3D4D" w:rsidRDefault="0064284C" w:rsidP="005B22E5">
      <w:pPr>
        <w:pStyle w:val="Heading3"/>
      </w:pPr>
      <w:bookmarkStart w:id="209" w:name="_Toc26879117"/>
      <w:bookmarkStart w:id="210" w:name="_Toc27028944"/>
      <w:r>
        <w:t>4.</w:t>
      </w:r>
      <w:r w:rsidR="005B22E5">
        <w:t>6</w:t>
      </w:r>
      <w:r>
        <w:t>.5 Giao diện quản lý giỏ hàng</w:t>
      </w:r>
      <w:bookmarkEnd w:id="209"/>
      <w:bookmarkEnd w:id="210"/>
      <w:r>
        <w:rPr>
          <w:rFonts w:ascii="Calibri" w:eastAsia="Calibri" w:hAnsi="Calibri" w:cs="Calibri"/>
          <w:b w:val="0"/>
          <w:sz w:val="22"/>
          <w:szCs w:val="22"/>
        </w:rPr>
        <w:t xml:space="preserve"> </w:t>
      </w:r>
    </w:p>
    <w:p w:rsidR="002A3D4D" w:rsidRDefault="0064284C">
      <w:pPr>
        <w:spacing w:after="0" w:line="259" w:lineRule="auto"/>
        <w:ind w:left="0" w:right="674" w:firstLine="0"/>
        <w:jc w:val="center"/>
      </w:pPr>
      <w:r>
        <w:rPr>
          <w:noProof/>
        </w:rPr>
        <w:drawing>
          <wp:inline distT="114300" distB="114300" distL="114300" distR="114300" wp14:anchorId="46101A81" wp14:editId="72D5A8B8">
            <wp:extent cx="4362450" cy="3819525"/>
            <wp:effectExtent l="0" t="0" r="0" b="0"/>
            <wp:docPr id="171209" name="image34.png"/>
            <wp:cNvGraphicFramePr/>
            <a:graphic xmlns:a="http://schemas.openxmlformats.org/drawingml/2006/main">
              <a:graphicData uri="http://schemas.openxmlformats.org/drawingml/2006/picture">
                <pic:pic xmlns:pic="http://schemas.openxmlformats.org/drawingml/2006/picture">
                  <pic:nvPicPr>
                    <pic:cNvPr id="171209" name="image34.png"/>
                    <pic:cNvPicPr preferRelativeResize="0"/>
                  </pic:nvPicPr>
                  <pic:blipFill>
                    <a:blip r:embed="rId73"/>
                    <a:srcRect/>
                    <a:stretch>
                      <a:fillRect/>
                    </a:stretch>
                  </pic:blipFill>
                  <pic:spPr>
                    <a:xfrm>
                      <a:off x="0" y="0"/>
                      <a:ext cx="4362450" cy="3819525"/>
                    </a:xfrm>
                    <a:prstGeom prst="rect">
                      <a:avLst/>
                    </a:prstGeom>
                  </pic:spPr>
                </pic:pic>
              </a:graphicData>
            </a:graphic>
          </wp:inline>
        </w:drawing>
      </w:r>
      <w:r>
        <w:rPr>
          <w:b/>
          <w:sz w:val="36"/>
          <w:szCs w:val="36"/>
        </w:rPr>
        <w:t xml:space="preserve"> </w:t>
      </w:r>
    </w:p>
    <w:p w:rsidR="002A3D4D" w:rsidRDefault="0064284C" w:rsidP="005B22E5">
      <w:pPr>
        <w:jc w:val="center"/>
      </w:pPr>
      <w:bookmarkStart w:id="211" w:name="_Toc26879118"/>
      <w:r>
        <w:t>Hình 4.32: Giao diện quản lý giỏ hàng</w:t>
      </w:r>
      <w:bookmarkEnd w:id="211"/>
    </w:p>
    <w:p w:rsidR="002A3D4D" w:rsidRDefault="0064284C">
      <w:pPr>
        <w:spacing w:after="158" w:line="259" w:lineRule="auto"/>
        <w:ind w:left="0" w:right="0" w:firstLine="0"/>
        <w:jc w:val="left"/>
      </w:pPr>
      <w:r>
        <w:rPr>
          <w:rFonts w:ascii="Calibri" w:eastAsia="Calibri" w:hAnsi="Calibri" w:cs="Calibri"/>
          <w:sz w:val="22"/>
          <w:szCs w:val="22"/>
        </w:rPr>
        <w:t xml:space="preserve"> </w:t>
      </w:r>
    </w:p>
    <w:p w:rsidR="002A3D4D" w:rsidRDefault="0064284C">
      <w:pPr>
        <w:spacing w:after="0" w:line="259" w:lineRule="auto"/>
        <w:ind w:left="0" w:right="0" w:firstLine="0"/>
        <w:jc w:val="left"/>
      </w:pPr>
      <w:r>
        <w:rPr>
          <w:rFonts w:ascii="Calibri" w:eastAsia="Calibri" w:hAnsi="Calibri" w:cs="Calibri"/>
          <w:sz w:val="22"/>
          <w:szCs w:val="22"/>
        </w:rPr>
        <w:lastRenderedPageBreak/>
        <w:t xml:space="preserve"> </w:t>
      </w:r>
    </w:p>
    <w:p w:rsidR="002A3D4D" w:rsidRDefault="0064284C" w:rsidP="005B22E5">
      <w:pPr>
        <w:pStyle w:val="Heading3"/>
      </w:pPr>
      <w:bookmarkStart w:id="212" w:name="_Toc26879119"/>
      <w:bookmarkStart w:id="213" w:name="_Toc27028945"/>
      <w:r>
        <w:t>4.</w:t>
      </w:r>
      <w:r w:rsidR="005B22E5">
        <w:t>6</w:t>
      </w:r>
      <w:r>
        <w:t>.6 Giao diện thanh toán</w:t>
      </w:r>
      <w:bookmarkEnd w:id="212"/>
      <w:bookmarkEnd w:id="213"/>
      <w:r>
        <w:t xml:space="preserve"> </w:t>
      </w:r>
    </w:p>
    <w:p w:rsidR="002A3D4D" w:rsidRDefault="0064284C">
      <w:pPr>
        <w:spacing w:after="97" w:line="259" w:lineRule="auto"/>
        <w:ind w:left="0" w:right="978" w:firstLine="0"/>
        <w:jc w:val="right"/>
      </w:pPr>
      <w:r>
        <w:rPr>
          <w:noProof/>
        </w:rPr>
        <w:drawing>
          <wp:inline distT="0" distB="0" distL="0" distR="0" wp14:anchorId="09B67D3A" wp14:editId="38EEE094">
            <wp:extent cx="5461000" cy="3303270"/>
            <wp:effectExtent l="0" t="0" r="0" b="0"/>
            <wp:docPr id="171210" name="image11.jpg"/>
            <wp:cNvGraphicFramePr/>
            <a:graphic xmlns:a="http://schemas.openxmlformats.org/drawingml/2006/main">
              <a:graphicData uri="http://schemas.openxmlformats.org/drawingml/2006/picture">
                <pic:pic xmlns:pic="http://schemas.openxmlformats.org/drawingml/2006/picture">
                  <pic:nvPicPr>
                    <pic:cNvPr id="171210" name="image11.jpg"/>
                    <pic:cNvPicPr preferRelativeResize="0"/>
                  </pic:nvPicPr>
                  <pic:blipFill>
                    <a:blip r:embed="rId74"/>
                    <a:srcRect/>
                    <a:stretch>
                      <a:fillRect/>
                    </a:stretch>
                  </pic:blipFill>
                  <pic:spPr>
                    <a:xfrm>
                      <a:off x="0" y="0"/>
                      <a:ext cx="5461000" cy="3303778"/>
                    </a:xfrm>
                    <a:prstGeom prst="rect">
                      <a:avLst/>
                    </a:prstGeom>
                  </pic:spPr>
                </pic:pic>
              </a:graphicData>
            </a:graphic>
          </wp:inline>
        </w:drawing>
      </w:r>
      <w:r>
        <w:rPr>
          <w:b/>
        </w:rPr>
        <w:t xml:space="preserve"> </w:t>
      </w:r>
    </w:p>
    <w:p w:rsidR="002A3D4D" w:rsidRDefault="0064284C" w:rsidP="005B22E5">
      <w:bookmarkStart w:id="214" w:name="_Toc26879120"/>
      <w:r>
        <w:t>Hình 4.33: Giao diện thanh toán</w:t>
      </w:r>
      <w:bookmarkEnd w:id="214"/>
      <w:r>
        <w:t xml:space="preserve"> </w:t>
      </w:r>
    </w:p>
    <w:p w:rsidR="002A3D4D" w:rsidRDefault="0064284C" w:rsidP="005B22E5">
      <w:pPr>
        <w:pStyle w:val="Heading3"/>
      </w:pPr>
      <w:bookmarkStart w:id="215" w:name="_Toc26879121"/>
      <w:bookmarkStart w:id="216" w:name="_Toc27028946"/>
      <w:r>
        <w:t>4.</w:t>
      </w:r>
      <w:r w:rsidR="005B22E5">
        <w:t>6</w:t>
      </w:r>
      <w:r>
        <w:t>.7 Giao diện đăng nhập quản trị</w:t>
      </w:r>
      <w:bookmarkEnd w:id="215"/>
      <w:bookmarkEnd w:id="216"/>
      <w:r>
        <w:rPr>
          <w:rFonts w:ascii="Calibri" w:eastAsia="Calibri" w:hAnsi="Calibri" w:cs="Calibri"/>
          <w:b w:val="0"/>
          <w:sz w:val="22"/>
          <w:szCs w:val="22"/>
        </w:rPr>
        <w:t xml:space="preserve"> </w:t>
      </w:r>
    </w:p>
    <w:p w:rsidR="002A3D4D" w:rsidRDefault="0064284C">
      <w:pPr>
        <w:spacing w:after="0" w:line="259" w:lineRule="auto"/>
        <w:ind w:left="0" w:right="842" w:firstLine="0"/>
        <w:jc w:val="right"/>
      </w:pPr>
      <w:r>
        <w:rPr>
          <w:noProof/>
        </w:rPr>
        <w:drawing>
          <wp:inline distT="0" distB="0" distL="0" distR="0" wp14:anchorId="3F2A64AF" wp14:editId="58655C06">
            <wp:extent cx="5063490" cy="2104390"/>
            <wp:effectExtent l="0" t="0" r="0" b="0"/>
            <wp:docPr id="171211" name="image8.jpg"/>
            <wp:cNvGraphicFramePr/>
            <a:graphic xmlns:a="http://schemas.openxmlformats.org/drawingml/2006/main">
              <a:graphicData uri="http://schemas.openxmlformats.org/drawingml/2006/picture">
                <pic:pic xmlns:pic="http://schemas.openxmlformats.org/drawingml/2006/picture">
                  <pic:nvPicPr>
                    <pic:cNvPr id="171211" name="image8.jpg"/>
                    <pic:cNvPicPr preferRelativeResize="0"/>
                  </pic:nvPicPr>
                  <pic:blipFill>
                    <a:blip r:embed="rId75"/>
                    <a:srcRect/>
                    <a:stretch>
                      <a:fillRect/>
                    </a:stretch>
                  </pic:blipFill>
                  <pic:spPr>
                    <a:xfrm>
                      <a:off x="0" y="0"/>
                      <a:ext cx="5063998" cy="2104390"/>
                    </a:xfrm>
                    <a:prstGeom prst="rect">
                      <a:avLst/>
                    </a:prstGeom>
                  </pic:spPr>
                </pic:pic>
              </a:graphicData>
            </a:graphic>
          </wp:inline>
        </w:drawing>
      </w:r>
      <w:r>
        <w:rPr>
          <w:b/>
          <w:sz w:val="36"/>
          <w:szCs w:val="36"/>
        </w:rPr>
        <w:t xml:space="preserve"> </w:t>
      </w:r>
    </w:p>
    <w:p w:rsidR="002A3D4D" w:rsidRDefault="0064284C" w:rsidP="005B22E5">
      <w:bookmarkStart w:id="217" w:name="_Toc26879122"/>
      <w:r>
        <w:t>Hình 4.34: Giao diện đăng nhập quản trị</w:t>
      </w:r>
      <w:bookmarkEnd w:id="217"/>
      <w: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64284C" w:rsidP="005B22E5">
      <w:pPr>
        <w:pStyle w:val="Heading3"/>
      </w:pPr>
      <w:bookmarkStart w:id="218" w:name="_Toc26879123"/>
      <w:bookmarkStart w:id="219" w:name="_Toc27028947"/>
      <w:r>
        <w:lastRenderedPageBreak/>
        <w:t>4.</w:t>
      </w:r>
      <w:r w:rsidR="005B22E5">
        <w:t>6</w:t>
      </w:r>
      <w:r>
        <w:t>.8 Giao diện quản lý khách hàng</w:t>
      </w:r>
      <w:bookmarkEnd w:id="218"/>
      <w:bookmarkEnd w:id="219"/>
      <w:r>
        <w:rPr>
          <w:rFonts w:ascii="Calibri" w:eastAsia="Calibri" w:hAnsi="Calibri" w:cs="Calibri"/>
          <w:b w:val="0"/>
          <w:sz w:val="22"/>
          <w:szCs w:val="22"/>
        </w:rPr>
        <w:t xml:space="preserve"> </w:t>
      </w:r>
    </w:p>
    <w:p w:rsidR="002A3D4D" w:rsidRDefault="0064284C" w:rsidP="005B22E5">
      <w:r>
        <w:rPr>
          <w:noProof/>
        </w:rPr>
        <w:drawing>
          <wp:inline distT="0" distB="0" distL="0" distR="0" wp14:anchorId="438832D6" wp14:editId="5B1321B8">
            <wp:extent cx="6322060" cy="1933575"/>
            <wp:effectExtent l="0" t="0" r="0" b="0"/>
            <wp:docPr id="171212" name="image16.jpg"/>
            <wp:cNvGraphicFramePr/>
            <a:graphic xmlns:a="http://schemas.openxmlformats.org/drawingml/2006/main">
              <a:graphicData uri="http://schemas.openxmlformats.org/drawingml/2006/picture">
                <pic:pic xmlns:pic="http://schemas.openxmlformats.org/drawingml/2006/picture">
                  <pic:nvPicPr>
                    <pic:cNvPr id="171212" name="image16.jpg"/>
                    <pic:cNvPicPr preferRelativeResize="0"/>
                  </pic:nvPicPr>
                  <pic:blipFill>
                    <a:blip r:embed="rId76"/>
                    <a:srcRect/>
                    <a:stretch>
                      <a:fillRect/>
                    </a:stretch>
                  </pic:blipFill>
                  <pic:spPr>
                    <a:xfrm>
                      <a:off x="0" y="0"/>
                      <a:ext cx="6322060" cy="1933575"/>
                    </a:xfrm>
                    <a:prstGeom prst="rect">
                      <a:avLst/>
                    </a:prstGeom>
                  </pic:spPr>
                </pic:pic>
              </a:graphicData>
            </a:graphic>
          </wp:inline>
        </w:drawing>
      </w:r>
      <w:r>
        <w:rPr>
          <w:b/>
          <w:sz w:val="36"/>
          <w:szCs w:val="36"/>
        </w:rPr>
        <w:t xml:space="preserve"> </w:t>
      </w:r>
      <w:r>
        <w:t xml:space="preserve">Hình 4.35: Giao diện quản lý khách hàng </w:t>
      </w:r>
    </w:p>
    <w:p w:rsidR="002A3D4D" w:rsidRDefault="0064284C" w:rsidP="005B22E5">
      <w:pPr>
        <w:pStyle w:val="Heading3"/>
      </w:pPr>
      <w:bookmarkStart w:id="220" w:name="_Toc26879124"/>
      <w:bookmarkStart w:id="221" w:name="_Toc27028948"/>
      <w:r>
        <w:t>4.</w:t>
      </w:r>
      <w:r w:rsidR="005B22E5">
        <w:t>6</w:t>
      </w:r>
      <w:r>
        <w:t>.9</w:t>
      </w:r>
      <w:r w:rsidR="005B22E5">
        <w:t>Giao diện quản lý món ăn</w:t>
      </w:r>
      <w:r>
        <w:rPr>
          <w:rFonts w:ascii="Calibri" w:eastAsia="Calibri" w:hAnsi="Calibri" w:cs="Calibri"/>
          <w:b w:val="0"/>
          <w:noProof/>
          <w:sz w:val="22"/>
          <w:szCs w:val="22"/>
        </w:rPr>
        <w:drawing>
          <wp:inline distT="114300" distB="114300" distL="114300" distR="114300" wp14:anchorId="080171DB" wp14:editId="3A798226">
            <wp:extent cx="6562725" cy="4533900"/>
            <wp:effectExtent l="0" t="0" r="0" b="0"/>
            <wp:docPr id="171213" name="image19.png"/>
            <wp:cNvGraphicFramePr/>
            <a:graphic xmlns:a="http://schemas.openxmlformats.org/drawingml/2006/main">
              <a:graphicData uri="http://schemas.openxmlformats.org/drawingml/2006/picture">
                <pic:pic xmlns:pic="http://schemas.openxmlformats.org/drawingml/2006/picture">
                  <pic:nvPicPr>
                    <pic:cNvPr id="171213" name="image19.png"/>
                    <pic:cNvPicPr preferRelativeResize="0"/>
                  </pic:nvPicPr>
                  <pic:blipFill>
                    <a:blip r:embed="rId77"/>
                    <a:srcRect/>
                    <a:stretch>
                      <a:fillRect/>
                    </a:stretch>
                  </pic:blipFill>
                  <pic:spPr>
                    <a:xfrm>
                      <a:off x="0" y="0"/>
                      <a:ext cx="6562725" cy="4533900"/>
                    </a:xfrm>
                    <a:prstGeom prst="rect">
                      <a:avLst/>
                    </a:prstGeom>
                  </pic:spPr>
                </pic:pic>
              </a:graphicData>
            </a:graphic>
          </wp:inline>
        </w:drawing>
      </w:r>
      <w:bookmarkEnd w:id="220"/>
      <w:bookmarkEnd w:id="221"/>
    </w:p>
    <w:p w:rsidR="002A3D4D" w:rsidRDefault="0064284C" w:rsidP="005B22E5">
      <w:bookmarkStart w:id="222" w:name="_Toc26879125"/>
      <w:r>
        <w:t>Hình 4.36: Giao diện quản lý loại món ăn</w:t>
      </w:r>
      <w:bookmarkEnd w:id="222"/>
      <w:r>
        <w:t xml:space="preserve"> </w:t>
      </w:r>
    </w:p>
    <w:p w:rsidR="002A3D4D" w:rsidRDefault="0064284C">
      <w:pPr>
        <w:spacing w:after="194" w:line="259" w:lineRule="auto"/>
        <w:ind w:left="0" w:right="0" w:firstLine="0"/>
        <w:jc w:val="left"/>
      </w:pPr>
      <w:r>
        <w:rPr>
          <w:rFonts w:ascii="Calibri" w:eastAsia="Calibri" w:hAnsi="Calibri" w:cs="Calibri"/>
          <w:sz w:val="22"/>
          <w:szCs w:val="22"/>
        </w:rPr>
        <w:t xml:space="preserve"> </w:t>
      </w:r>
    </w:p>
    <w:p w:rsidR="002A3D4D" w:rsidRDefault="0064284C">
      <w:pPr>
        <w:spacing w:after="0" w:line="259" w:lineRule="auto"/>
        <w:ind w:left="0" w:right="0" w:firstLine="0"/>
        <w:jc w:val="left"/>
      </w:pPr>
      <w:r>
        <w:rPr>
          <w:b/>
        </w:rPr>
        <w:t xml:space="preserve"> </w:t>
      </w:r>
      <w:r>
        <w:rPr>
          <w:b/>
        </w:rPr>
        <w:tab/>
        <w:t xml:space="preserve"> </w:t>
      </w:r>
    </w:p>
    <w:p w:rsidR="002A3D4D" w:rsidRDefault="002A3D4D">
      <w:pPr>
        <w:sectPr w:rsidR="002A3D4D">
          <w:headerReference w:type="even" r:id="rId78"/>
          <w:headerReference w:type="default" r:id="rId79"/>
          <w:footerReference w:type="even" r:id="rId80"/>
          <w:footerReference w:type="default" r:id="rId81"/>
          <w:headerReference w:type="first" r:id="rId82"/>
          <w:footerReference w:type="first" r:id="rId83"/>
          <w:pgSz w:w="12240" w:h="15840"/>
          <w:pgMar w:top="1144" w:right="486" w:bottom="1657" w:left="1419" w:header="1200" w:footer="721" w:gutter="0"/>
          <w:cols w:space="720" w:equalWidth="0">
            <w:col w:w="9360"/>
          </w:cols>
        </w:sectPr>
      </w:pPr>
    </w:p>
    <w:p w:rsidR="002A3D4D" w:rsidRDefault="0064284C" w:rsidP="005B22E5">
      <w:pPr>
        <w:pStyle w:val="Heading3"/>
      </w:pPr>
      <w:bookmarkStart w:id="223" w:name="_Toc26879126"/>
      <w:bookmarkStart w:id="224" w:name="_Toc27028949"/>
      <w:r>
        <w:lastRenderedPageBreak/>
        <w:t>4.</w:t>
      </w:r>
      <w:r w:rsidR="005B22E5">
        <w:t>6</w:t>
      </w:r>
      <w:r>
        <w:t>.10 Giao diện quản lý món ăn</w:t>
      </w:r>
      <w:bookmarkEnd w:id="223"/>
      <w:bookmarkEnd w:id="224"/>
      <w:r>
        <w:rPr>
          <w:rFonts w:ascii="Calibri" w:eastAsia="Calibri" w:hAnsi="Calibri" w:cs="Calibri"/>
          <w:b w:val="0"/>
          <w:sz w:val="22"/>
          <w:szCs w:val="22"/>
        </w:rPr>
        <w:t xml:space="preserve"> </w:t>
      </w:r>
    </w:p>
    <w:p w:rsidR="002A3D4D" w:rsidRDefault="0064284C" w:rsidP="005B22E5">
      <w:pPr>
        <w:jc w:val="center"/>
      </w:pPr>
      <w:r>
        <w:rPr>
          <w:noProof/>
        </w:rPr>
        <w:drawing>
          <wp:inline distT="114300" distB="114300" distL="114300" distR="114300" wp14:anchorId="6282D05B" wp14:editId="4F802A1E">
            <wp:extent cx="6390005" cy="3886200"/>
            <wp:effectExtent l="0" t="0" r="0" b="0"/>
            <wp:docPr id="171214" name="image23.png"/>
            <wp:cNvGraphicFramePr/>
            <a:graphic xmlns:a="http://schemas.openxmlformats.org/drawingml/2006/main">
              <a:graphicData uri="http://schemas.openxmlformats.org/drawingml/2006/picture">
                <pic:pic xmlns:pic="http://schemas.openxmlformats.org/drawingml/2006/picture">
                  <pic:nvPicPr>
                    <pic:cNvPr id="171214" name="image23.png"/>
                    <pic:cNvPicPr preferRelativeResize="0"/>
                  </pic:nvPicPr>
                  <pic:blipFill>
                    <a:blip r:embed="rId84"/>
                    <a:srcRect/>
                    <a:stretch>
                      <a:fillRect/>
                    </a:stretch>
                  </pic:blipFill>
                  <pic:spPr>
                    <a:xfrm>
                      <a:off x="0" y="0"/>
                      <a:ext cx="6390005" cy="3886200"/>
                    </a:xfrm>
                    <a:prstGeom prst="rect">
                      <a:avLst/>
                    </a:prstGeom>
                  </pic:spPr>
                </pic:pic>
              </a:graphicData>
            </a:graphic>
          </wp:inline>
        </w:drawing>
      </w:r>
      <w:r>
        <w:t>Hình 4.37: Giao diện quản lý món ăn</w:t>
      </w:r>
    </w:p>
    <w:p w:rsidR="002A3D4D" w:rsidRDefault="0064284C" w:rsidP="005B22E5">
      <w:pPr>
        <w:pStyle w:val="Heading3"/>
      </w:pPr>
      <w:bookmarkStart w:id="225" w:name="_Toc27028950"/>
      <w:r>
        <w:lastRenderedPageBreak/>
        <w:t>4.</w:t>
      </w:r>
      <w:r w:rsidR="005B22E5">
        <w:t>6</w:t>
      </w:r>
      <w:r>
        <w:t>.11 Giao diện quản lý đơn hàng</w:t>
      </w:r>
      <w:r>
        <w:rPr>
          <w:noProof/>
        </w:rPr>
        <w:drawing>
          <wp:inline distT="0" distB="0" distL="0" distR="0" wp14:anchorId="02DCB2CB" wp14:editId="67C3CCD1">
            <wp:extent cx="6151880" cy="1438910"/>
            <wp:effectExtent l="0" t="0" r="0" b="0"/>
            <wp:docPr id="171215" name="image13.jpg"/>
            <wp:cNvGraphicFramePr/>
            <a:graphic xmlns:a="http://schemas.openxmlformats.org/drawingml/2006/main">
              <a:graphicData uri="http://schemas.openxmlformats.org/drawingml/2006/picture">
                <pic:pic xmlns:pic="http://schemas.openxmlformats.org/drawingml/2006/picture">
                  <pic:nvPicPr>
                    <pic:cNvPr id="171215" name="image13.jpg"/>
                    <pic:cNvPicPr preferRelativeResize="0"/>
                  </pic:nvPicPr>
                  <pic:blipFill>
                    <a:blip r:embed="rId85"/>
                    <a:srcRect/>
                    <a:stretch>
                      <a:fillRect/>
                    </a:stretch>
                  </pic:blipFill>
                  <pic:spPr>
                    <a:xfrm>
                      <a:off x="0" y="0"/>
                      <a:ext cx="6151880" cy="1438910"/>
                    </a:xfrm>
                    <a:prstGeom prst="rect">
                      <a:avLst/>
                    </a:prstGeom>
                  </pic:spPr>
                </pic:pic>
              </a:graphicData>
            </a:graphic>
          </wp:inline>
        </w:drawing>
      </w:r>
      <w:bookmarkEnd w:id="225"/>
      <w:r>
        <w:rPr>
          <w:b w:val="0"/>
          <w:sz w:val="36"/>
          <w:szCs w:val="36"/>
        </w:rPr>
        <w:t xml:space="preserve"> </w:t>
      </w:r>
    </w:p>
    <w:p w:rsidR="002A3D4D" w:rsidRDefault="0064284C" w:rsidP="005B22E5">
      <w:bookmarkStart w:id="226" w:name="_Toc26879127"/>
      <w:r>
        <w:t>Hình 4.38: Giao diện quản lý đơn hàng</w:t>
      </w:r>
      <w:bookmarkEnd w:id="226"/>
      <w:r>
        <w:t xml:space="preserve"> </w:t>
      </w:r>
    </w:p>
    <w:p w:rsidR="002A3D4D" w:rsidRDefault="0064284C">
      <w:pPr>
        <w:spacing w:after="0" w:line="259" w:lineRule="auto"/>
        <w:ind w:left="2455" w:right="0" w:firstLine="0"/>
        <w:jc w:val="center"/>
      </w:pPr>
      <w:r>
        <w:rPr>
          <w:b/>
          <w:sz w:val="36"/>
          <w:szCs w:val="36"/>
        </w:rPr>
        <w:t xml:space="preserve"> </w:t>
      </w:r>
      <w:r>
        <w:rPr>
          <w:b/>
          <w:sz w:val="36"/>
          <w:szCs w:val="36"/>
        </w:rPr>
        <w:tab/>
        <w:t xml:space="preserve"> </w:t>
      </w:r>
    </w:p>
    <w:p w:rsidR="002A3D4D" w:rsidRDefault="0064284C" w:rsidP="005B22E5">
      <w:pPr>
        <w:pStyle w:val="Heading1"/>
      </w:pPr>
      <w:bookmarkStart w:id="227" w:name="_Toc27028951"/>
      <w:r>
        <w:rPr>
          <w:b/>
          <w:sz w:val="36"/>
          <w:szCs w:val="36"/>
        </w:rPr>
        <w:t>CHƯƠNG 5: KẾT LUẬN</w:t>
      </w:r>
      <w:bookmarkEnd w:id="227"/>
      <w:r>
        <w:rPr>
          <w:b/>
          <w:sz w:val="36"/>
          <w:szCs w:val="36"/>
        </w:rPr>
        <w:t xml:space="preserve"> </w:t>
      </w:r>
    </w:p>
    <w:p w:rsidR="002A3D4D" w:rsidRDefault="0064284C">
      <w:pPr>
        <w:pStyle w:val="Heading2"/>
        <w:spacing w:after="162" w:line="265" w:lineRule="auto"/>
        <w:ind w:right="0"/>
      </w:pPr>
      <w:bookmarkStart w:id="228" w:name="_Toc26879128"/>
      <w:bookmarkStart w:id="229" w:name="_Toc27028952"/>
      <w:r>
        <w:rPr>
          <w:b/>
          <w:i w:val="0"/>
        </w:rPr>
        <w:t>5.1 Kết quả đạt được</w:t>
      </w:r>
      <w:bookmarkEnd w:id="228"/>
      <w:bookmarkEnd w:id="229"/>
      <w:r>
        <w:rPr>
          <w:b/>
          <w:i w:val="0"/>
        </w:rPr>
        <w:t xml:space="preserve"> </w:t>
      </w:r>
    </w:p>
    <w:p w:rsidR="002A3D4D" w:rsidRDefault="0064284C">
      <w:pPr>
        <w:spacing w:after="180"/>
        <w:ind w:left="-15" w:right="375" w:firstLine="283"/>
      </w:pPr>
      <w:r>
        <w:t xml:space="preserve">Qua thời gian tìm hiểu nghiên cứu, mô tả và phân tích từ các website bán </w:t>
      </w:r>
      <w:r w:rsidR="00EA4880">
        <w:t>thức ăn</w:t>
      </w:r>
      <w:r>
        <w:t xml:space="preserve"> thì việc phân tích thiết kế website bán </w:t>
      </w:r>
      <w:r w:rsidR="00EA4880">
        <w:t>thức ăn</w:t>
      </w:r>
      <w:r>
        <w:t xml:space="preserve"> cho nhà </w:t>
      </w:r>
      <w:r w:rsidR="00EA4880">
        <w:t>thức ăn</w:t>
      </w:r>
      <w:r>
        <w:t xml:space="preserve"> Thùy Dương cơ bản đã hoàn thành như phân tích hệ thống, thiết kế hệ thống và cơ sở dữ liệu.  </w:t>
      </w:r>
    </w:p>
    <w:p w:rsidR="002A3D4D" w:rsidRDefault="0064284C">
      <w:pPr>
        <w:spacing w:after="165"/>
        <w:ind w:left="-15" w:right="376" w:firstLine="283"/>
      </w:pPr>
      <w:r>
        <w:t>Nhóm đã chỉ ra nhiệm vụ của các chức năng, đưa ra các sơ đồ chức năng, phân rã usecase, đặc tả từng usecase, biểu đồ trình tự, mô hình thực thể liên kết và chi tiết các bảng dữ liệu trong mô hình quan hệ.</w:t>
      </w:r>
      <w:r>
        <w:rPr>
          <w:b/>
        </w:rPr>
        <w:t xml:space="preserve"> </w:t>
      </w:r>
    </w:p>
    <w:p w:rsidR="002A3D4D" w:rsidRDefault="0064284C">
      <w:pPr>
        <w:pStyle w:val="Heading2"/>
        <w:spacing w:after="186" w:line="265" w:lineRule="auto"/>
        <w:ind w:right="0"/>
      </w:pPr>
      <w:bookmarkStart w:id="230" w:name="_Toc26879129"/>
      <w:bookmarkStart w:id="231" w:name="_Toc27028953"/>
      <w:r>
        <w:rPr>
          <w:b/>
          <w:i w:val="0"/>
        </w:rPr>
        <w:t>5.2 Hướng phát triển của website</w:t>
      </w:r>
      <w:bookmarkEnd w:id="230"/>
      <w:bookmarkEnd w:id="231"/>
      <w:r>
        <w:rPr>
          <w:b/>
          <w:i w:val="0"/>
        </w:rPr>
        <w:t xml:space="preserve"> </w:t>
      </w:r>
    </w:p>
    <w:p w:rsidR="002A3D4D" w:rsidRDefault="0064284C">
      <w:pPr>
        <w:numPr>
          <w:ilvl w:val="0"/>
          <w:numId w:val="33"/>
        </w:numPr>
        <w:spacing w:after="31"/>
        <w:ind w:right="376" w:hanging="283"/>
      </w:pPr>
      <w:r>
        <w:t xml:space="preserve">Dự kiến phát triển và bổ sung thêm một số chức năng mới để đáp ứng nhu cầu của người sử dụng. </w:t>
      </w:r>
    </w:p>
    <w:p w:rsidR="002A3D4D" w:rsidRDefault="0064284C">
      <w:pPr>
        <w:numPr>
          <w:ilvl w:val="0"/>
          <w:numId w:val="33"/>
        </w:numPr>
        <w:ind w:right="376" w:hanging="283"/>
      </w:pPr>
      <w:r>
        <w:t xml:space="preserve">Xây dựng hoàn thiện website đưa vào ứng dụng thực tế. </w:t>
      </w:r>
    </w:p>
    <w:p w:rsidR="002A3D4D" w:rsidRDefault="0064284C">
      <w:pPr>
        <w:numPr>
          <w:ilvl w:val="0"/>
          <w:numId w:val="33"/>
        </w:numPr>
        <w:spacing w:after="153"/>
        <w:ind w:right="376" w:hanging="283"/>
      </w:pPr>
      <w:r>
        <w:lastRenderedPageBreak/>
        <w:t xml:space="preserve">Đây mới chỉ là phần khảo sát, phân tích và thiết kế sơ bộ hệ thống. Nhóm rất mong được sự giúp đỡ của các thầy cô để nhóm xây dựng website được hoàn thiện đáp ứng được các nhu cầu của thực tế. </w:t>
      </w:r>
    </w:p>
    <w:p w:rsidR="002A3D4D" w:rsidRDefault="0064284C">
      <w:pPr>
        <w:spacing w:after="158" w:line="259" w:lineRule="auto"/>
        <w:ind w:left="0" w:right="0" w:firstLine="0"/>
        <w:jc w:val="left"/>
      </w:pPr>
      <w:r>
        <w:rPr>
          <w:b/>
        </w:rPr>
        <w:t xml:space="preserve"> </w:t>
      </w:r>
    </w:p>
    <w:p w:rsidR="002A3D4D" w:rsidRDefault="0064284C">
      <w:pPr>
        <w:spacing w:after="278" w:line="259" w:lineRule="auto"/>
        <w:ind w:left="566" w:right="0" w:firstLine="0"/>
        <w:jc w:val="left"/>
      </w:pPr>
      <w:r>
        <w:rPr>
          <w:b/>
        </w:rPr>
        <w:t xml:space="preserve"> </w:t>
      </w:r>
    </w:p>
    <w:p w:rsidR="002A3D4D" w:rsidRDefault="0064284C">
      <w:pPr>
        <w:spacing w:after="269" w:line="259" w:lineRule="auto"/>
        <w:ind w:left="566" w:right="0" w:firstLine="0"/>
        <w:jc w:val="left"/>
      </w:pPr>
      <w:r>
        <w:t xml:space="preserve"> </w:t>
      </w:r>
    </w:p>
    <w:p w:rsidR="002A3D4D" w:rsidRDefault="0064284C">
      <w:pPr>
        <w:spacing w:after="0" w:line="259" w:lineRule="auto"/>
        <w:ind w:left="0" w:right="0" w:firstLine="0"/>
        <w:jc w:val="left"/>
      </w:pPr>
      <w:r>
        <w:rPr>
          <w:rFonts w:ascii="Calibri" w:eastAsia="Calibri" w:hAnsi="Calibri" w:cs="Calibri"/>
          <w:sz w:val="22"/>
          <w:szCs w:val="22"/>
        </w:rPr>
        <w:t xml:space="preserve"> </w:t>
      </w:r>
      <w:r>
        <w:rPr>
          <w:rFonts w:ascii="Calibri" w:eastAsia="Calibri" w:hAnsi="Calibri" w:cs="Calibri"/>
          <w:sz w:val="22"/>
          <w:szCs w:val="22"/>
        </w:rPr>
        <w:tab/>
        <w:t xml:space="preserve"> </w:t>
      </w:r>
    </w:p>
    <w:p w:rsidR="002A3D4D" w:rsidRDefault="0064284C" w:rsidP="005B22E5">
      <w:pPr>
        <w:pStyle w:val="Heading1"/>
        <w:jc w:val="center"/>
      </w:pPr>
      <w:bookmarkStart w:id="232" w:name="_Toc27028954"/>
      <w:r>
        <w:rPr>
          <w:b/>
          <w:sz w:val="36"/>
          <w:szCs w:val="36"/>
        </w:rPr>
        <w:t>TÀI LIỆU THAM KHẢO</w:t>
      </w:r>
      <w:bookmarkEnd w:id="232"/>
    </w:p>
    <w:p w:rsidR="002A3D4D" w:rsidRDefault="002A3D4D">
      <w:pPr>
        <w:spacing w:after="0" w:line="259" w:lineRule="auto"/>
        <w:ind w:left="0" w:right="0" w:firstLine="720"/>
        <w:jc w:val="left"/>
        <w:rPr>
          <w:rFonts w:ascii="Calibri" w:eastAsia="Calibri" w:hAnsi="Calibri" w:cs="Calibri"/>
          <w:sz w:val="22"/>
          <w:szCs w:val="22"/>
        </w:rPr>
      </w:pPr>
    </w:p>
    <w:p w:rsidR="002A3D4D" w:rsidRDefault="0064284C">
      <w:pPr>
        <w:numPr>
          <w:ilvl w:val="0"/>
          <w:numId w:val="34"/>
        </w:numPr>
        <w:spacing w:after="0" w:line="259" w:lineRule="auto"/>
        <w:ind w:left="0" w:right="0" w:firstLine="720"/>
        <w:jc w:val="left"/>
        <w:rPr>
          <w:b/>
          <w:bCs/>
          <w:sz w:val="32"/>
          <w:szCs w:val="32"/>
        </w:rPr>
      </w:pPr>
      <w:r>
        <w:rPr>
          <w:rFonts w:ascii="Calibri" w:eastAsia="Calibri" w:hAnsi="Calibri" w:cs="Calibri"/>
          <w:b/>
          <w:bCs/>
          <w:sz w:val="32"/>
          <w:szCs w:val="32"/>
        </w:rPr>
        <w:t xml:space="preserve">Đồ án </w:t>
      </w:r>
      <w:r w:rsidR="005B22E5">
        <w:rPr>
          <w:rFonts w:ascii="Calibri" w:eastAsia="Calibri" w:hAnsi="Calibri" w:cs="Calibri"/>
          <w:b/>
          <w:bCs/>
          <w:sz w:val="32"/>
          <w:szCs w:val="32"/>
        </w:rPr>
        <w:t xml:space="preserve">sách </w:t>
      </w:r>
      <w:r>
        <w:rPr>
          <w:rFonts w:ascii="Calibri" w:eastAsia="Calibri" w:hAnsi="Calibri" w:cs="Calibri"/>
          <w:b/>
          <w:bCs/>
          <w:sz w:val="32"/>
          <w:szCs w:val="32"/>
        </w:rPr>
        <w:t xml:space="preserve"> </w:t>
      </w:r>
    </w:p>
    <w:sectPr w:rsidR="002A3D4D">
      <w:headerReference w:type="even" r:id="rId86"/>
      <w:headerReference w:type="default" r:id="rId87"/>
      <w:footerReference w:type="even" r:id="rId88"/>
      <w:footerReference w:type="default" r:id="rId89"/>
      <w:headerReference w:type="first" r:id="rId90"/>
      <w:footerReference w:type="first" r:id="rId91"/>
      <w:pgSz w:w="12240" w:h="15840"/>
      <w:pgMar w:top="1149" w:right="758" w:bottom="5868" w:left="1419" w:header="720" w:footer="721"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5874" w:rsidRDefault="00DC5874">
      <w:pPr>
        <w:spacing w:after="0" w:line="240" w:lineRule="auto"/>
      </w:pPr>
      <w:r>
        <w:separator/>
      </w:r>
    </w:p>
  </w:endnote>
  <w:endnote w:type="continuationSeparator" w:id="0">
    <w:p w:rsidR="00DC5874" w:rsidRDefault="00DC58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Quattrocento San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9" w:firstLine="0"/>
      <w:jc w:val="center"/>
    </w:pPr>
    <w:r>
      <w:fldChar w:fldCharType="begin"/>
    </w:r>
    <w:r>
      <w:instrText>PAGE</w:instrText>
    </w:r>
    <w:r>
      <w:fldChar w:fldCharType="separate"/>
    </w:r>
    <w:r w:rsidR="002040B8">
      <w:rPr>
        <w:noProof/>
      </w:rPr>
      <w:t>22</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6" w:firstLine="0"/>
      <w:jc w:val="center"/>
    </w:pPr>
    <w:r>
      <w:fldChar w:fldCharType="begin"/>
    </w:r>
    <w:r>
      <w:instrText>PAGE</w:instrText>
    </w:r>
    <w:r>
      <w:fldChar w:fldCharType="separate"/>
    </w:r>
    <w:r w:rsidR="002040B8">
      <w:rPr>
        <w:noProof/>
      </w:rPr>
      <w:t>62</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6" w:firstLine="0"/>
      <w:jc w:val="center"/>
    </w:pPr>
    <w:r>
      <w:fldChar w:fldCharType="begin"/>
    </w:r>
    <w:r>
      <w:instrText>PAGE</w:instrText>
    </w:r>
    <w:r>
      <w:fldChar w:fldCharType="separate"/>
    </w:r>
    <w:r w:rsidR="002040B8">
      <w:rPr>
        <w:noProof/>
      </w:rPr>
      <w:t>61</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6" w:firstLine="0"/>
      <w:jc w:val="center"/>
    </w:pPr>
    <w:r>
      <w:fldChar w:fldCharType="begin"/>
    </w:r>
    <w:r>
      <w:instrText>PAGE</w:instrTex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75" w:firstLine="0"/>
      <w:jc w:val="center"/>
    </w:pPr>
    <w:r>
      <w:fldChar w:fldCharType="begin"/>
    </w:r>
    <w:r>
      <w:instrText>PAGE</w:instrText>
    </w:r>
    <w:r>
      <w:fldChar w:fldCharType="separate"/>
    </w:r>
    <w:r w:rsidR="002040B8">
      <w:rPr>
        <w:noProof/>
      </w:rPr>
      <w:t>64</w:t>
    </w:r>
    <w:r>
      <w:fldChar w:fldCharType="end"/>
    </w:r>
    <w:r>
      <w:rPr>
        <w:rFonts w:ascii="Calibri" w:eastAsia="Calibri" w:hAnsi="Calibri" w:cs="Calibri"/>
        <w:color w:val="4472C4"/>
        <w:sz w:val="22"/>
        <w:szCs w:val="22"/>
      </w:rP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75" w:firstLine="0"/>
      <w:jc w:val="center"/>
    </w:pPr>
    <w:r>
      <w:fldChar w:fldCharType="begin"/>
    </w:r>
    <w:r>
      <w:instrText>PAGE</w:instrText>
    </w:r>
    <w:r>
      <w:fldChar w:fldCharType="separate"/>
    </w:r>
    <w:r w:rsidR="002040B8">
      <w:rPr>
        <w:noProof/>
      </w:rPr>
      <w:t>63</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75" w:firstLine="0"/>
      <w:jc w:val="center"/>
    </w:pPr>
    <w:r>
      <w:fldChar w:fldCharType="begin"/>
    </w:r>
    <w:r>
      <w:instrText>PAGE</w:instrTex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9" w:firstLine="0"/>
      <w:jc w:val="center"/>
    </w:pPr>
    <w:r>
      <w:fldChar w:fldCharType="begin"/>
    </w:r>
    <w:r>
      <w:instrText>PAGE</w:instrText>
    </w:r>
    <w:r>
      <w:fldChar w:fldCharType="separate"/>
    </w:r>
    <w:r w:rsidR="002040B8">
      <w:rPr>
        <w:noProof/>
      </w:rPr>
      <w:t>23</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649" w:firstLine="0"/>
      <w:jc w:val="center"/>
    </w:pPr>
    <w:r>
      <w:fldChar w:fldCharType="begin"/>
    </w:r>
    <w:r>
      <w:instrText>PAGE</w:instrTex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4" w:firstLine="0"/>
      <w:jc w:val="center"/>
    </w:pPr>
    <w:r>
      <w:fldChar w:fldCharType="begin"/>
    </w:r>
    <w:r>
      <w:instrText>PAGE</w:instrText>
    </w:r>
    <w:r>
      <w:fldChar w:fldCharType="separate"/>
    </w:r>
    <w:r w:rsidR="002040B8">
      <w:rPr>
        <w:noProof/>
      </w:rPr>
      <w:t>26</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4" w:firstLine="0"/>
      <w:jc w:val="center"/>
    </w:pPr>
    <w:r>
      <w:fldChar w:fldCharType="begin"/>
    </w:r>
    <w:r>
      <w:instrText>PAGE</w:instrText>
    </w:r>
    <w:r>
      <w:fldChar w:fldCharType="separate"/>
    </w:r>
    <w:r w:rsidR="002040B8">
      <w:rPr>
        <w:noProof/>
      </w:rPr>
      <w:t>27</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4" w:firstLine="0"/>
      <w:jc w:val="center"/>
    </w:pPr>
    <w:r>
      <w:fldChar w:fldCharType="begin"/>
    </w:r>
    <w:r>
      <w:instrText>PAGE</w:instrText>
    </w:r>
    <w:r>
      <w:fldChar w:fldCharType="separate"/>
    </w:r>
    <w:r w:rsidR="002040B8">
      <w:rPr>
        <w:noProof/>
      </w:rPr>
      <w:t>24</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0" w:right="0" w:firstLine="0"/>
      <w:jc w:val="left"/>
    </w:pPr>
    <w:r>
      <w:rPr>
        <w:rFonts w:ascii="Calibri" w:eastAsia="Calibri" w:hAnsi="Calibri" w:cs="Calibri"/>
        <w:sz w:val="22"/>
        <w:szCs w:val="22"/>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61" w:firstLine="0"/>
      <w:jc w:val="center"/>
    </w:pPr>
    <w:r>
      <w:fldChar w:fldCharType="begin"/>
    </w:r>
    <w:r>
      <w:instrText>PAGE</w:instrText>
    </w:r>
    <w:r>
      <w:fldChar w:fldCharType="separate"/>
    </w:r>
    <w:r w:rsidR="002040B8">
      <w:rPr>
        <w:noProof/>
      </w:rPr>
      <w:t>52</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428" w:right="0" w:firstLine="0"/>
      <w:jc w:val="left"/>
    </w:pPr>
    <w:r>
      <w:rPr>
        <w:rFonts w:ascii="Calibri" w:eastAsia="Calibri" w:hAnsi="Calibri" w:cs="Calibri"/>
        <w:sz w:val="22"/>
        <w:szCs w:val="22"/>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61" w:firstLine="0"/>
      <w:jc w:val="center"/>
    </w:pPr>
    <w:r>
      <w:fldChar w:fldCharType="begin"/>
    </w:r>
    <w:r>
      <w:instrText>PAGE</w:instrText>
    </w:r>
    <w:r>
      <w:fldChar w:fldCharType="separate"/>
    </w:r>
    <w:r w:rsidR="002040B8">
      <w:rPr>
        <w:noProof/>
      </w:rPr>
      <w:t>53</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428" w:right="0" w:firstLine="0"/>
      <w:jc w:val="left"/>
    </w:pPr>
    <w:r>
      <w:rPr>
        <w:rFonts w:ascii="Calibri" w:eastAsia="Calibri" w:hAnsi="Calibri" w:cs="Calibri"/>
        <w:sz w:val="22"/>
        <w:szCs w:val="22"/>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0" w:right="361" w:firstLine="0"/>
      <w:jc w:val="center"/>
    </w:pPr>
    <w:r>
      <w:fldChar w:fldCharType="begin"/>
    </w:r>
    <w:r>
      <w:instrText>PAGE</w:instrText>
    </w:r>
    <w:r>
      <w:fldChar w:fldCharType="separate"/>
    </w:r>
    <w:r w:rsidR="002040B8">
      <w:rPr>
        <w:noProof/>
      </w:rPr>
      <w:t>28</w:t>
    </w:r>
    <w:r>
      <w:fldChar w:fldCharType="end"/>
    </w:r>
    <w:r>
      <w:rPr>
        <w:rFonts w:ascii="Calibri" w:eastAsia="Calibri" w:hAnsi="Calibri" w:cs="Calibri"/>
        <w:color w:val="4472C4"/>
        <w:sz w:val="22"/>
        <w:szCs w:val="22"/>
      </w:rPr>
      <w:t xml:space="preserve"> </w:t>
    </w:r>
  </w:p>
  <w:p w:rsidR="005D090F" w:rsidRDefault="005D090F">
    <w:pPr>
      <w:spacing w:after="0" w:line="259" w:lineRule="auto"/>
      <w:ind w:left="428" w:right="0" w:firstLine="0"/>
      <w:jc w:val="left"/>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5874" w:rsidRDefault="00DC5874">
      <w:pPr>
        <w:spacing w:after="0" w:line="240" w:lineRule="auto"/>
      </w:pPr>
      <w:r>
        <w:separator/>
      </w:r>
    </w:p>
  </w:footnote>
  <w:footnote w:type="continuationSeparator" w:id="0">
    <w:p w:rsidR="00DC5874" w:rsidRDefault="00DC58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1682" w:right="0" w:firstLine="0"/>
      <w:jc w:val="lef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1682" w:right="0" w:firstLine="0"/>
      <w:jc w:val="left"/>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1682" w:right="0" w:firstLine="0"/>
      <w:jc w:val="left"/>
    </w:pPr>
    <w:r>
      <w:rPr>
        <w:b/>
      </w:rPr>
      <w:t>ệ</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1344" w:right="0" w:firstLine="0"/>
      <w:jc w:val="left"/>
    </w:pPr>
    <w:r>
      <w:rPr>
        <w:b/>
      </w:rPr>
      <w:t>Phân rã usecase quả</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1344" w:right="0" w:firstLine="0"/>
      <w:jc w:val="left"/>
    </w:pPr>
    <w:r>
      <w:rPr>
        <w:b/>
      </w:rPr>
      <w:t>Phân rã usecase quả</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0" w:line="259" w:lineRule="auto"/>
      <w:ind w:left="3476" w:right="0" w:firstLine="0"/>
      <w:jc w:val="left"/>
    </w:pPr>
    <w:r>
      <w:rPr>
        <w:b/>
      </w:rPr>
      <w:t>ả</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90F" w:rsidRDefault="005D090F">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94E0C"/>
    <w:multiLevelType w:val="multilevel"/>
    <w:tmpl w:val="05094E0C"/>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A5D3D3B"/>
    <w:multiLevelType w:val="multilevel"/>
    <w:tmpl w:val="0A5D3D3B"/>
    <w:lvl w:ilvl="0">
      <w:start w:val="1"/>
      <w:numFmt w:val="bullet"/>
      <w:lvlText w:val=""/>
      <w:lvlJc w:val="left"/>
      <w:pPr>
        <w:ind w:left="1418" w:hanging="1418"/>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o"/>
      <w:lvlJc w:val="left"/>
      <w:pPr>
        <w:ind w:left="2024" w:hanging="2024"/>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744" w:hanging="2744"/>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464" w:hanging="3464"/>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184" w:hanging="4184"/>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904" w:hanging="4904"/>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624" w:hanging="5624"/>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344" w:hanging="6344"/>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7064" w:hanging="7064"/>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2" w15:restartNumberingAfterBreak="0">
    <w:nsid w:val="0E3E0E65"/>
    <w:multiLevelType w:val="multilevel"/>
    <w:tmpl w:val="0E3E0E65"/>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E451BE2"/>
    <w:multiLevelType w:val="multilevel"/>
    <w:tmpl w:val="0E451BE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EC60125"/>
    <w:multiLevelType w:val="multilevel"/>
    <w:tmpl w:val="0EC60125"/>
    <w:lvl w:ilvl="0">
      <w:start w:val="1"/>
      <w:numFmt w:val="bullet"/>
      <w:lvlText w:val="⮚"/>
      <w:lvlJc w:val="left"/>
      <w:pPr>
        <w:ind w:left="1133" w:hanging="1133"/>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932" w:hanging="19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4092" w:hanging="409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6252" w:hanging="62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5" w15:restartNumberingAfterBreak="0">
    <w:nsid w:val="102805BB"/>
    <w:multiLevelType w:val="multilevel"/>
    <w:tmpl w:val="102805BB"/>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3C77CE9"/>
    <w:multiLevelType w:val="multilevel"/>
    <w:tmpl w:val="13C77CE9"/>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140B2006"/>
    <w:multiLevelType w:val="multilevel"/>
    <w:tmpl w:val="140B2006"/>
    <w:lvl w:ilvl="0">
      <w:start w:val="1"/>
      <w:numFmt w:val="bullet"/>
      <w:lvlText w:val=""/>
      <w:lvlJc w:val="left"/>
      <w:pPr>
        <w:ind w:left="1440" w:hanging="1440"/>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o"/>
      <w:lvlJc w:val="left"/>
      <w:pPr>
        <w:ind w:left="1877" w:hanging="1877"/>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597" w:hanging="2597"/>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317" w:hanging="3317"/>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037" w:hanging="4037"/>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757" w:hanging="4757"/>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477" w:hanging="5477"/>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197" w:hanging="6197"/>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917" w:hanging="6917"/>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8" w15:restartNumberingAfterBreak="0">
    <w:nsid w:val="1B442EC4"/>
    <w:multiLevelType w:val="multilevel"/>
    <w:tmpl w:val="1B442EC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C7F66DB"/>
    <w:multiLevelType w:val="multilevel"/>
    <w:tmpl w:val="1C7F66DB"/>
    <w:lvl w:ilvl="0">
      <w:start w:val="1"/>
      <w:numFmt w:val="bullet"/>
      <w:lvlText w:val="•"/>
      <w:lvlJc w:val="left"/>
      <w:pPr>
        <w:ind w:left="1418" w:hanging="1418"/>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2213" w:hanging="221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933" w:hanging="293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653" w:hanging="3653"/>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373" w:hanging="437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5093" w:hanging="509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813" w:hanging="5813"/>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533" w:hanging="653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7253" w:hanging="7253"/>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10" w15:restartNumberingAfterBreak="0">
    <w:nsid w:val="1DBD23EB"/>
    <w:multiLevelType w:val="multilevel"/>
    <w:tmpl w:val="1DBD23EB"/>
    <w:lvl w:ilvl="0">
      <w:start w:val="1"/>
      <w:numFmt w:val="bullet"/>
      <w:lvlText w:val=""/>
      <w:lvlJc w:val="left"/>
      <w:pPr>
        <w:ind w:left="566" w:hanging="566"/>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o"/>
      <w:lvlJc w:val="left"/>
      <w:pPr>
        <w:ind w:left="1363" w:hanging="136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083" w:hanging="208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803" w:hanging="2803"/>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523" w:hanging="352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243" w:hanging="424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4963" w:hanging="4963"/>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683" w:hanging="568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403" w:hanging="6403"/>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11" w15:restartNumberingAfterBreak="0">
    <w:nsid w:val="2415651E"/>
    <w:multiLevelType w:val="multilevel"/>
    <w:tmpl w:val="2415651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24A04590"/>
    <w:multiLevelType w:val="multilevel"/>
    <w:tmpl w:val="24A0459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5EE53FF"/>
    <w:multiLevelType w:val="multilevel"/>
    <w:tmpl w:val="25EE53FF"/>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89D3F1B"/>
    <w:multiLevelType w:val="multilevel"/>
    <w:tmpl w:val="289D3F1B"/>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A92520A"/>
    <w:multiLevelType w:val="multilevel"/>
    <w:tmpl w:val="2A92520A"/>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321E593F"/>
    <w:multiLevelType w:val="multilevel"/>
    <w:tmpl w:val="321E593F"/>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4B6A6933"/>
    <w:multiLevelType w:val="multilevel"/>
    <w:tmpl w:val="4B6A6933"/>
    <w:lvl w:ilvl="0">
      <w:start w:val="1"/>
      <w:numFmt w:val="bullet"/>
      <w:lvlText w:val=""/>
      <w:lvlJc w:val="left"/>
      <w:pPr>
        <w:ind w:left="1133" w:hanging="113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o"/>
      <w:lvlJc w:val="left"/>
      <w:pPr>
        <w:ind w:left="1932" w:hanging="193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092" w:hanging="409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252" w:hanging="625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18" w15:restartNumberingAfterBreak="0">
    <w:nsid w:val="4B9561BE"/>
    <w:multiLevelType w:val="multilevel"/>
    <w:tmpl w:val="4B9561BE"/>
    <w:lvl w:ilvl="0">
      <w:start w:val="1"/>
      <w:numFmt w:val="bullet"/>
      <w:lvlText w:val=""/>
      <w:lvlJc w:val="left"/>
      <w:pPr>
        <w:ind w:left="1133" w:hanging="113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
      <w:lvlJc w:val="left"/>
      <w:pPr>
        <w:ind w:left="1418" w:hanging="1418"/>
      </w:pPr>
      <w:rPr>
        <w:rFonts w:ascii="Arial" w:eastAsia="Arial" w:hAnsi="Arial" w:cs="Arial"/>
        <w:b w:val="0"/>
        <w:i w:val="0"/>
        <w:strike w:val="0"/>
        <w:color w:val="000000"/>
        <w:sz w:val="26"/>
        <w:szCs w:val="26"/>
        <w:u w:val="none"/>
        <w:shd w:val="clear" w:color="auto" w:fill="auto"/>
        <w:vertAlign w:val="baseline"/>
      </w:rPr>
    </w:lvl>
    <w:lvl w:ilvl="2">
      <w:start w:val="1"/>
      <w:numFmt w:val="bullet"/>
      <w:lvlText w:val="▪"/>
      <w:lvlJc w:val="left"/>
      <w:pPr>
        <w:ind w:left="2213" w:hanging="221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933" w:hanging="2933"/>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653" w:hanging="365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373" w:hanging="437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093" w:hanging="5093"/>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813" w:hanging="581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533" w:hanging="6533"/>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19" w15:restartNumberingAfterBreak="0">
    <w:nsid w:val="4E0554AA"/>
    <w:multiLevelType w:val="multilevel"/>
    <w:tmpl w:val="4E0554A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51016AED"/>
    <w:multiLevelType w:val="multilevel"/>
    <w:tmpl w:val="51016AED"/>
    <w:lvl w:ilvl="0">
      <w:start w:val="1"/>
      <w:numFmt w:val="bullet"/>
      <w:lvlText w:val="⮚"/>
      <w:lvlJc w:val="left"/>
      <w:pPr>
        <w:ind w:left="1133" w:hanging="1133"/>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932" w:hanging="19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4092" w:hanging="409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6252" w:hanging="62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21" w15:restartNumberingAfterBreak="0">
    <w:nsid w:val="53AA700A"/>
    <w:multiLevelType w:val="multilevel"/>
    <w:tmpl w:val="53AA700A"/>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57B5D573"/>
    <w:multiLevelType w:val="singleLevel"/>
    <w:tmpl w:val="57B5D573"/>
    <w:lvl w:ilvl="0">
      <w:start w:val="1"/>
      <w:numFmt w:val="decimal"/>
      <w:suff w:val="space"/>
      <w:lvlText w:val="%1."/>
      <w:lvlJc w:val="left"/>
    </w:lvl>
  </w:abstractNum>
  <w:abstractNum w:abstractNumId="23" w15:restartNumberingAfterBreak="0">
    <w:nsid w:val="5E011513"/>
    <w:multiLevelType w:val="multilevel"/>
    <w:tmpl w:val="5E011513"/>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41C4ECD"/>
    <w:multiLevelType w:val="multilevel"/>
    <w:tmpl w:val="641C4ECD"/>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AEE054B"/>
    <w:multiLevelType w:val="multilevel"/>
    <w:tmpl w:val="6AEE054B"/>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6AEF0F59"/>
    <w:multiLevelType w:val="multilevel"/>
    <w:tmpl w:val="6AEF0F59"/>
    <w:lvl w:ilvl="0">
      <w:start w:val="1"/>
      <w:numFmt w:val="bullet"/>
      <w:lvlText w:val="⮚"/>
      <w:lvlJc w:val="left"/>
      <w:pPr>
        <w:ind w:left="1133" w:hanging="1133"/>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932" w:hanging="19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4092" w:hanging="409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6252" w:hanging="62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27" w15:restartNumberingAfterBreak="0">
    <w:nsid w:val="73097A50"/>
    <w:multiLevelType w:val="multilevel"/>
    <w:tmpl w:val="73097A50"/>
    <w:lvl w:ilvl="0">
      <w:start w:val="3"/>
      <w:numFmt w:val="bullet"/>
      <w:lvlText w:val="-"/>
      <w:lvlJc w:val="left"/>
      <w:pPr>
        <w:ind w:left="1068" w:hanging="360"/>
      </w:pPr>
      <w:rPr>
        <w:rFonts w:ascii="Times New Roman" w:eastAsia="Times New Roman" w:hAnsi="Times New Roman" w:cs="Times New Roman"/>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8" w15:restartNumberingAfterBreak="0">
    <w:nsid w:val="79DD6A2E"/>
    <w:multiLevelType w:val="multilevel"/>
    <w:tmpl w:val="79DD6A2E"/>
    <w:lvl w:ilvl="0">
      <w:start w:val="1"/>
      <w:numFmt w:val="bullet"/>
      <w:lvlText w:val=""/>
      <w:lvlJc w:val="left"/>
      <w:pPr>
        <w:ind w:left="1418" w:hanging="1418"/>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1">
      <w:start w:val="1"/>
      <w:numFmt w:val="bullet"/>
      <w:lvlText w:val="o"/>
      <w:lvlJc w:val="left"/>
      <w:pPr>
        <w:ind w:left="1855" w:hanging="1855"/>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2575" w:hanging="2575"/>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3295" w:hanging="3295"/>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4015" w:hanging="4015"/>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735" w:hanging="4735"/>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5455" w:hanging="5455"/>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175" w:hanging="6175"/>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895" w:hanging="6895"/>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29" w15:restartNumberingAfterBreak="0">
    <w:nsid w:val="7A196F74"/>
    <w:multiLevelType w:val="multilevel"/>
    <w:tmpl w:val="7A196F74"/>
    <w:lvl w:ilvl="0">
      <w:start w:val="1"/>
      <w:numFmt w:val="bullet"/>
      <w:lvlText w:val="⮚"/>
      <w:lvlJc w:val="left"/>
      <w:pPr>
        <w:ind w:left="852" w:hanging="8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133" w:hanging="113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1932" w:hanging="193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652" w:hanging="2652"/>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372" w:hanging="337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4092" w:hanging="409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4812" w:hanging="4812"/>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532" w:hanging="5532"/>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6252" w:hanging="6252"/>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30" w15:restartNumberingAfterBreak="0">
    <w:nsid w:val="7AD814F5"/>
    <w:multiLevelType w:val="multilevel"/>
    <w:tmpl w:val="7AD814F5"/>
    <w:lvl w:ilvl="0">
      <w:start w:val="1"/>
      <w:numFmt w:val="bullet"/>
      <w:lvlText w:val="⮚"/>
      <w:lvlJc w:val="left"/>
      <w:pPr>
        <w:ind w:left="1133" w:hanging="1133"/>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932" w:hanging="19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4092" w:hanging="409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6252" w:hanging="62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31" w15:restartNumberingAfterBreak="0">
    <w:nsid w:val="7C657588"/>
    <w:multiLevelType w:val="multilevel"/>
    <w:tmpl w:val="7C657588"/>
    <w:lvl w:ilvl="0">
      <w:start w:val="1"/>
      <w:numFmt w:val="bullet"/>
      <w:lvlText w:val="⮚"/>
      <w:lvlJc w:val="left"/>
      <w:pPr>
        <w:ind w:left="1133" w:hanging="1133"/>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
      <w:lvlJc w:val="left"/>
      <w:pPr>
        <w:ind w:left="1932" w:hanging="19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2">
      <w:start w:val="1"/>
      <w:numFmt w:val="bullet"/>
      <w:lvlText w:val="▪"/>
      <w:lvlJc w:val="left"/>
      <w:pPr>
        <w:ind w:left="2652" w:hanging="26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3">
      <w:start w:val="1"/>
      <w:numFmt w:val="bullet"/>
      <w:lvlText w:val="•"/>
      <w:lvlJc w:val="left"/>
      <w:pPr>
        <w:ind w:left="3372" w:hanging="337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4">
      <w:start w:val="1"/>
      <w:numFmt w:val="bullet"/>
      <w:lvlText w:val="□"/>
      <w:lvlJc w:val="left"/>
      <w:pPr>
        <w:ind w:left="4092" w:hanging="409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5">
      <w:start w:val="1"/>
      <w:numFmt w:val="bullet"/>
      <w:lvlText w:val="▪"/>
      <w:lvlJc w:val="left"/>
      <w:pPr>
        <w:ind w:left="4812" w:hanging="481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6">
      <w:start w:val="1"/>
      <w:numFmt w:val="bullet"/>
      <w:lvlText w:val="•"/>
      <w:lvlJc w:val="left"/>
      <w:pPr>
        <w:ind w:left="5532" w:hanging="553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7">
      <w:start w:val="1"/>
      <w:numFmt w:val="bullet"/>
      <w:lvlText w:val="□"/>
      <w:lvlJc w:val="left"/>
      <w:pPr>
        <w:ind w:left="6252" w:hanging="6252"/>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8">
      <w:start w:val="1"/>
      <w:numFmt w:val="bullet"/>
      <w:lvlText w:val="▪"/>
      <w:lvlJc w:val="left"/>
      <w:pPr>
        <w:ind w:left="6972" w:hanging="6972"/>
      </w:pPr>
      <w:rPr>
        <w:rFonts w:ascii="Noto Sans Symbols" w:eastAsia="Noto Sans Symbols" w:hAnsi="Noto Sans Symbols" w:cs="Noto Sans Symbols"/>
        <w:b w:val="0"/>
        <w:i w:val="0"/>
        <w:strike w:val="0"/>
        <w:color w:val="000000"/>
        <w:sz w:val="26"/>
        <w:szCs w:val="26"/>
        <w:u w:val="none"/>
        <w:shd w:val="clear" w:color="auto" w:fill="auto"/>
        <w:vertAlign w:val="baseline"/>
      </w:rPr>
    </w:lvl>
  </w:abstractNum>
  <w:abstractNum w:abstractNumId="32" w15:restartNumberingAfterBreak="0">
    <w:nsid w:val="7C8E1CC3"/>
    <w:multiLevelType w:val="multilevel"/>
    <w:tmpl w:val="7C8E1CC3"/>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7CDE132E"/>
    <w:multiLevelType w:val="multilevel"/>
    <w:tmpl w:val="7CDE132E"/>
    <w:lvl w:ilvl="0">
      <w:start w:val="3"/>
      <w:numFmt w:val="bullet"/>
      <w:lvlText w:val="-"/>
      <w:lvlJc w:val="left"/>
      <w:pPr>
        <w:ind w:left="628" w:hanging="360"/>
      </w:pPr>
      <w:rPr>
        <w:rFonts w:ascii="Times New Roman" w:eastAsia="Times New Roman" w:hAnsi="Times New Roman" w:cs="Times New Roman"/>
      </w:rPr>
    </w:lvl>
    <w:lvl w:ilvl="1">
      <w:start w:val="1"/>
      <w:numFmt w:val="bullet"/>
      <w:lvlText w:val="o"/>
      <w:lvlJc w:val="left"/>
      <w:pPr>
        <w:ind w:left="1348" w:hanging="359"/>
      </w:pPr>
      <w:rPr>
        <w:rFonts w:ascii="Courier New" w:eastAsia="Courier New" w:hAnsi="Courier New" w:cs="Courier New"/>
      </w:rPr>
    </w:lvl>
    <w:lvl w:ilvl="2">
      <w:start w:val="1"/>
      <w:numFmt w:val="bullet"/>
      <w:lvlText w:val="▪"/>
      <w:lvlJc w:val="left"/>
      <w:pPr>
        <w:ind w:left="2068" w:hanging="360"/>
      </w:pPr>
      <w:rPr>
        <w:rFonts w:ascii="Noto Sans Symbols" w:eastAsia="Noto Sans Symbols" w:hAnsi="Noto Sans Symbols" w:cs="Noto Sans Symbols"/>
      </w:rPr>
    </w:lvl>
    <w:lvl w:ilvl="3">
      <w:start w:val="1"/>
      <w:numFmt w:val="bullet"/>
      <w:lvlText w:val="●"/>
      <w:lvlJc w:val="left"/>
      <w:pPr>
        <w:ind w:left="2788" w:hanging="360"/>
      </w:pPr>
      <w:rPr>
        <w:rFonts w:ascii="Noto Sans Symbols" w:eastAsia="Noto Sans Symbols" w:hAnsi="Noto Sans Symbols" w:cs="Noto Sans Symbols"/>
      </w:rPr>
    </w:lvl>
    <w:lvl w:ilvl="4">
      <w:start w:val="1"/>
      <w:numFmt w:val="bullet"/>
      <w:lvlText w:val="o"/>
      <w:lvlJc w:val="left"/>
      <w:pPr>
        <w:ind w:left="3508" w:hanging="360"/>
      </w:pPr>
      <w:rPr>
        <w:rFonts w:ascii="Courier New" w:eastAsia="Courier New" w:hAnsi="Courier New" w:cs="Courier New"/>
      </w:rPr>
    </w:lvl>
    <w:lvl w:ilvl="5">
      <w:start w:val="1"/>
      <w:numFmt w:val="bullet"/>
      <w:lvlText w:val="▪"/>
      <w:lvlJc w:val="left"/>
      <w:pPr>
        <w:ind w:left="4228" w:hanging="360"/>
      </w:pPr>
      <w:rPr>
        <w:rFonts w:ascii="Noto Sans Symbols" w:eastAsia="Noto Sans Symbols" w:hAnsi="Noto Sans Symbols" w:cs="Noto Sans Symbols"/>
      </w:rPr>
    </w:lvl>
    <w:lvl w:ilvl="6">
      <w:start w:val="1"/>
      <w:numFmt w:val="bullet"/>
      <w:lvlText w:val="●"/>
      <w:lvlJc w:val="left"/>
      <w:pPr>
        <w:ind w:left="4948" w:hanging="360"/>
      </w:pPr>
      <w:rPr>
        <w:rFonts w:ascii="Noto Sans Symbols" w:eastAsia="Noto Sans Symbols" w:hAnsi="Noto Sans Symbols" w:cs="Noto Sans Symbols"/>
      </w:rPr>
    </w:lvl>
    <w:lvl w:ilvl="7">
      <w:start w:val="1"/>
      <w:numFmt w:val="bullet"/>
      <w:lvlText w:val="o"/>
      <w:lvlJc w:val="left"/>
      <w:pPr>
        <w:ind w:left="5668" w:hanging="360"/>
      </w:pPr>
      <w:rPr>
        <w:rFonts w:ascii="Courier New" w:eastAsia="Courier New" w:hAnsi="Courier New" w:cs="Courier New"/>
      </w:rPr>
    </w:lvl>
    <w:lvl w:ilvl="8">
      <w:start w:val="1"/>
      <w:numFmt w:val="bullet"/>
      <w:lvlText w:val="▪"/>
      <w:lvlJc w:val="left"/>
      <w:pPr>
        <w:ind w:left="6388" w:hanging="360"/>
      </w:pPr>
      <w:rPr>
        <w:rFonts w:ascii="Noto Sans Symbols" w:eastAsia="Noto Sans Symbols" w:hAnsi="Noto Sans Symbols" w:cs="Noto Sans Symbols"/>
      </w:rPr>
    </w:lvl>
  </w:abstractNum>
  <w:num w:numId="1">
    <w:abstractNumId w:val="29"/>
  </w:num>
  <w:num w:numId="2">
    <w:abstractNumId w:val="31"/>
  </w:num>
  <w:num w:numId="3">
    <w:abstractNumId w:val="20"/>
  </w:num>
  <w:num w:numId="4">
    <w:abstractNumId w:val="30"/>
  </w:num>
  <w:num w:numId="5">
    <w:abstractNumId w:val="26"/>
  </w:num>
  <w:num w:numId="6">
    <w:abstractNumId w:val="4"/>
  </w:num>
  <w:num w:numId="7">
    <w:abstractNumId w:val="28"/>
  </w:num>
  <w:num w:numId="8">
    <w:abstractNumId w:val="7"/>
  </w:num>
  <w:num w:numId="9">
    <w:abstractNumId w:val="1"/>
  </w:num>
  <w:num w:numId="10">
    <w:abstractNumId w:val="18"/>
  </w:num>
  <w:num w:numId="11">
    <w:abstractNumId w:val="9"/>
  </w:num>
  <w:num w:numId="12">
    <w:abstractNumId w:val="17"/>
  </w:num>
  <w:num w:numId="13">
    <w:abstractNumId w:val="27"/>
  </w:num>
  <w:num w:numId="14">
    <w:abstractNumId w:val="33"/>
  </w:num>
  <w:num w:numId="15">
    <w:abstractNumId w:val="3"/>
  </w:num>
  <w:num w:numId="16">
    <w:abstractNumId w:val="8"/>
  </w:num>
  <w:num w:numId="17">
    <w:abstractNumId w:val="32"/>
  </w:num>
  <w:num w:numId="18">
    <w:abstractNumId w:val="11"/>
  </w:num>
  <w:num w:numId="19">
    <w:abstractNumId w:val="0"/>
  </w:num>
  <w:num w:numId="20">
    <w:abstractNumId w:val="5"/>
  </w:num>
  <w:num w:numId="21">
    <w:abstractNumId w:val="14"/>
  </w:num>
  <w:num w:numId="22">
    <w:abstractNumId w:val="6"/>
  </w:num>
  <w:num w:numId="23">
    <w:abstractNumId w:val="15"/>
  </w:num>
  <w:num w:numId="24">
    <w:abstractNumId w:val="12"/>
  </w:num>
  <w:num w:numId="25">
    <w:abstractNumId w:val="21"/>
  </w:num>
  <w:num w:numId="26">
    <w:abstractNumId w:val="23"/>
  </w:num>
  <w:num w:numId="27">
    <w:abstractNumId w:val="25"/>
  </w:num>
  <w:num w:numId="28">
    <w:abstractNumId w:val="2"/>
  </w:num>
  <w:num w:numId="29">
    <w:abstractNumId w:val="13"/>
  </w:num>
  <w:num w:numId="30">
    <w:abstractNumId w:val="19"/>
  </w:num>
  <w:num w:numId="31">
    <w:abstractNumId w:val="24"/>
  </w:num>
  <w:num w:numId="32">
    <w:abstractNumId w:val="16"/>
  </w:num>
  <w:num w:numId="33">
    <w:abstractNumId w:val="10"/>
  </w:num>
  <w:num w:numId="34">
    <w:abstractNumId w:val="2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inh Nguyen">
    <w15:presenceInfo w15:providerId="None" w15:userId="Thinh 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2BE"/>
    <w:rsid w:val="00042990"/>
    <w:rsid w:val="00083C1B"/>
    <w:rsid w:val="002040B8"/>
    <w:rsid w:val="00247911"/>
    <w:rsid w:val="002722BE"/>
    <w:rsid w:val="002A3D4D"/>
    <w:rsid w:val="00366521"/>
    <w:rsid w:val="004779F6"/>
    <w:rsid w:val="00553FFB"/>
    <w:rsid w:val="00586B05"/>
    <w:rsid w:val="005B22E5"/>
    <w:rsid w:val="005D090F"/>
    <w:rsid w:val="005F637C"/>
    <w:rsid w:val="00605C8F"/>
    <w:rsid w:val="0064284C"/>
    <w:rsid w:val="006B6205"/>
    <w:rsid w:val="006B6B22"/>
    <w:rsid w:val="006E77DD"/>
    <w:rsid w:val="006F3472"/>
    <w:rsid w:val="0073658F"/>
    <w:rsid w:val="00784AE9"/>
    <w:rsid w:val="007A6E26"/>
    <w:rsid w:val="007C0A53"/>
    <w:rsid w:val="00947835"/>
    <w:rsid w:val="0097693A"/>
    <w:rsid w:val="009D50F3"/>
    <w:rsid w:val="009F73C1"/>
    <w:rsid w:val="00B36002"/>
    <w:rsid w:val="00BF34C4"/>
    <w:rsid w:val="00C15F6A"/>
    <w:rsid w:val="00DC5874"/>
    <w:rsid w:val="00DD34CF"/>
    <w:rsid w:val="00E14235"/>
    <w:rsid w:val="00E6405D"/>
    <w:rsid w:val="00EA4880"/>
    <w:rsid w:val="00FB7BED"/>
    <w:rsid w:val="01533F97"/>
    <w:rsid w:val="402D3C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1C1323"/>
  <w15:docId w15:val="{54675AD4-752B-4D1A-AF16-9350AB6D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9" w:lineRule="auto"/>
      <w:ind w:left="370" w:right="650" w:hanging="10"/>
      <w:jc w:val="both"/>
    </w:pPr>
    <w:rPr>
      <w:color w:val="000000"/>
      <w:sz w:val="26"/>
      <w:szCs w:val="26"/>
    </w:rPr>
  </w:style>
  <w:style w:type="paragraph" w:styleId="Heading1">
    <w:name w:val="heading 1"/>
    <w:next w:val="Normal"/>
    <w:link w:val="Heading1Char"/>
    <w:uiPriority w:val="9"/>
    <w:unhideWhenUsed/>
    <w:qFormat/>
    <w:pPr>
      <w:keepNext/>
      <w:keepLines/>
      <w:spacing w:after="5" w:line="269" w:lineRule="auto"/>
      <w:ind w:left="10" w:right="669" w:hanging="10"/>
      <w:jc w:val="both"/>
      <w:outlineLvl w:val="0"/>
    </w:pPr>
    <w:rPr>
      <w:i/>
      <w:color w:val="000000"/>
      <w:sz w:val="26"/>
      <w:szCs w:val="26"/>
    </w:rPr>
  </w:style>
  <w:style w:type="paragraph" w:styleId="Heading2">
    <w:name w:val="heading 2"/>
    <w:next w:val="Normal"/>
    <w:link w:val="Heading2Char"/>
    <w:uiPriority w:val="9"/>
    <w:unhideWhenUsed/>
    <w:qFormat/>
    <w:pPr>
      <w:keepNext/>
      <w:keepLines/>
      <w:spacing w:after="5" w:line="269" w:lineRule="auto"/>
      <w:ind w:left="10" w:right="669" w:hanging="10"/>
      <w:jc w:val="both"/>
      <w:outlineLvl w:val="1"/>
    </w:pPr>
    <w:rPr>
      <w:i/>
      <w:color w:val="000000"/>
      <w:sz w:val="26"/>
      <w:szCs w:val="26"/>
    </w:rPr>
  </w:style>
  <w:style w:type="paragraph" w:styleId="Heading3">
    <w:name w:val="heading 3"/>
    <w:next w:val="Normal"/>
    <w:link w:val="Heading3Char"/>
    <w:uiPriority w:val="9"/>
    <w:unhideWhenUsed/>
    <w:qFormat/>
    <w:pPr>
      <w:keepNext/>
      <w:keepLines/>
      <w:spacing w:after="3" w:line="265" w:lineRule="auto"/>
      <w:ind w:left="10" w:right="1716" w:hanging="10"/>
      <w:jc w:val="both"/>
      <w:outlineLvl w:val="2"/>
    </w:pPr>
    <w:rPr>
      <w:b/>
      <w:color w:val="000000"/>
      <w:sz w:val="26"/>
      <w:szCs w:val="26"/>
    </w:rPr>
  </w:style>
  <w:style w:type="paragraph" w:styleId="Heading4">
    <w:name w:val="heading 4"/>
    <w:next w:val="Normal"/>
    <w:link w:val="Heading4Char"/>
    <w:uiPriority w:val="9"/>
    <w:unhideWhenUsed/>
    <w:qFormat/>
    <w:pPr>
      <w:keepNext/>
      <w:keepLines/>
      <w:spacing w:after="3" w:line="265" w:lineRule="auto"/>
      <w:ind w:left="10" w:right="1716" w:hanging="10"/>
      <w:jc w:val="both"/>
      <w:outlineLvl w:val="3"/>
    </w:pPr>
    <w:rPr>
      <w:b/>
      <w:color w:val="000000"/>
      <w:sz w:val="26"/>
      <w:szCs w:val="26"/>
    </w:rPr>
  </w:style>
  <w:style w:type="paragraph" w:styleId="Heading5">
    <w:name w:val="heading 5"/>
    <w:next w:val="Normal"/>
    <w:link w:val="Heading5Char"/>
    <w:uiPriority w:val="9"/>
    <w:unhideWhenUsed/>
    <w:qFormat/>
    <w:pPr>
      <w:keepNext/>
      <w:keepLines/>
      <w:spacing w:after="3" w:line="265" w:lineRule="auto"/>
      <w:ind w:left="10" w:right="1716" w:hanging="10"/>
      <w:jc w:val="both"/>
      <w:outlineLvl w:val="4"/>
    </w:pPr>
    <w:rPr>
      <w:b/>
      <w:color w:val="000000"/>
      <w:sz w:val="26"/>
      <w:szCs w:val="26"/>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paragraph" w:styleId="TOC1">
    <w:name w:val="toc 1"/>
    <w:next w:val="Normal"/>
    <w:hidden/>
    <w:uiPriority w:val="39"/>
    <w:pPr>
      <w:spacing w:after="5" w:line="269" w:lineRule="auto"/>
      <w:ind w:left="25" w:right="661" w:hanging="10"/>
      <w:jc w:val="both"/>
    </w:pPr>
    <w:rPr>
      <w:color w:val="000000"/>
      <w:sz w:val="26"/>
      <w:szCs w:val="2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qFormat/>
    <w:rPr>
      <w:rFonts w:ascii="Times New Roman" w:eastAsia="Times New Roman" w:hAnsi="Times New Roman" w:cs="Times New Roman"/>
      <w:i/>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1Char">
    <w:name w:val="Heading 1 Char"/>
    <w:link w:val="Heading1"/>
    <w:qFormat/>
    <w:rPr>
      <w:rFonts w:ascii="Times New Roman" w:eastAsia="Times New Roman" w:hAnsi="Times New Roman" w:cs="Times New Roman"/>
      <w:i/>
      <w:color w:val="000000"/>
      <w:sz w:val="26"/>
    </w:rPr>
  </w:style>
  <w:style w:type="table" w:customStyle="1" w:styleId="TableGrid0">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table" w:customStyle="1" w:styleId="Style21">
    <w:name w:val="_Style 21"/>
    <w:basedOn w:val="TableNormal"/>
    <w:pPr>
      <w:spacing w:after="0" w:line="240" w:lineRule="auto"/>
    </w:pPr>
    <w:tblPr>
      <w:tblCellMar>
        <w:top w:w="119" w:type="dxa"/>
        <w:right w:w="43" w:type="dxa"/>
      </w:tblCellMar>
    </w:tblPr>
  </w:style>
  <w:style w:type="table" w:customStyle="1" w:styleId="Style22">
    <w:name w:val="_Style 22"/>
    <w:basedOn w:val="TableNormal"/>
    <w:pPr>
      <w:spacing w:after="0" w:line="240" w:lineRule="auto"/>
    </w:pPr>
    <w:tblPr>
      <w:tblCellMar>
        <w:top w:w="9" w:type="dxa"/>
        <w:left w:w="106" w:type="dxa"/>
        <w:right w:w="46" w:type="dxa"/>
      </w:tblCellMar>
    </w:tblPr>
  </w:style>
  <w:style w:type="table" w:customStyle="1" w:styleId="Style23">
    <w:name w:val="_Style 23"/>
    <w:basedOn w:val="TableNormal"/>
    <w:pPr>
      <w:spacing w:after="0" w:line="240" w:lineRule="auto"/>
    </w:pPr>
    <w:tblPr>
      <w:tblCellMar>
        <w:top w:w="21" w:type="dxa"/>
        <w:right w:w="43" w:type="dxa"/>
      </w:tblCellMar>
    </w:tblPr>
  </w:style>
  <w:style w:type="table" w:customStyle="1" w:styleId="Style24">
    <w:name w:val="_Style 24"/>
    <w:basedOn w:val="TableNormal"/>
    <w:pPr>
      <w:widowControl w:val="0"/>
    </w:pPr>
    <w:tblPr/>
  </w:style>
  <w:style w:type="table" w:customStyle="1" w:styleId="Style25">
    <w:name w:val="_Style 25"/>
    <w:basedOn w:val="TableNormal"/>
    <w:pPr>
      <w:widowControl w:val="0"/>
    </w:pPr>
    <w:tblPr/>
  </w:style>
  <w:style w:type="table" w:customStyle="1" w:styleId="Style26">
    <w:name w:val="_Style 26"/>
    <w:basedOn w:val="TableNormal"/>
    <w:pPr>
      <w:widowControl w:val="0"/>
    </w:pPr>
    <w:tblPr/>
  </w:style>
  <w:style w:type="table" w:customStyle="1" w:styleId="Style27">
    <w:name w:val="_Style 27"/>
    <w:basedOn w:val="TableNormal"/>
    <w:pPr>
      <w:widowControl w:val="0"/>
    </w:pPr>
    <w:tblPr/>
  </w:style>
  <w:style w:type="table" w:customStyle="1" w:styleId="Style28">
    <w:name w:val="_Style 28"/>
    <w:basedOn w:val="TableNormal"/>
    <w:pPr>
      <w:widowControl w:val="0"/>
    </w:pPr>
    <w:tblPr/>
  </w:style>
  <w:style w:type="table" w:customStyle="1" w:styleId="Style29">
    <w:name w:val="_Style 29"/>
    <w:basedOn w:val="TableNormal"/>
    <w:pPr>
      <w:widowControl w:val="0"/>
    </w:pPr>
    <w:tblPr/>
  </w:style>
  <w:style w:type="table" w:customStyle="1" w:styleId="Style30">
    <w:name w:val="_Style 30"/>
    <w:basedOn w:val="TableNormal"/>
    <w:pPr>
      <w:widowControl w:val="0"/>
    </w:pPr>
    <w:tblPr/>
  </w:style>
  <w:style w:type="table" w:customStyle="1" w:styleId="Style31">
    <w:name w:val="_Style 31"/>
    <w:basedOn w:val="TableNormal"/>
    <w:pPr>
      <w:widowControl w:val="0"/>
    </w:pPr>
    <w:tblPr/>
  </w:style>
  <w:style w:type="table" w:customStyle="1" w:styleId="Style32">
    <w:name w:val="_Style 32"/>
    <w:basedOn w:val="TableNormal"/>
    <w:pPr>
      <w:widowControl w:val="0"/>
    </w:pPr>
    <w:tblPr/>
  </w:style>
  <w:style w:type="table" w:customStyle="1" w:styleId="Style33">
    <w:name w:val="_Style 33"/>
    <w:basedOn w:val="TableNormal"/>
    <w:pPr>
      <w:widowControl w:val="0"/>
    </w:pPr>
    <w:tblPr/>
  </w:style>
  <w:style w:type="table" w:customStyle="1" w:styleId="Style34">
    <w:name w:val="_Style 34"/>
    <w:basedOn w:val="TableNormal"/>
    <w:pPr>
      <w:widowControl w:val="0"/>
    </w:pPr>
    <w:tblPr/>
  </w:style>
  <w:style w:type="table" w:customStyle="1" w:styleId="Style35">
    <w:name w:val="_Style 35"/>
    <w:basedOn w:val="TableNormal"/>
    <w:pPr>
      <w:widowControl w:val="0"/>
    </w:pPr>
    <w:tblPr/>
  </w:style>
  <w:style w:type="table" w:customStyle="1" w:styleId="Style36">
    <w:name w:val="_Style 36"/>
    <w:basedOn w:val="TableNormal"/>
    <w:pPr>
      <w:widowControl w:val="0"/>
    </w:pPr>
    <w:tblPr/>
  </w:style>
  <w:style w:type="table" w:customStyle="1" w:styleId="Style37">
    <w:name w:val="_Style 37"/>
    <w:basedOn w:val="TableNormal"/>
    <w:pPr>
      <w:widowControl w:val="0"/>
    </w:pPr>
    <w:tblPr/>
  </w:style>
  <w:style w:type="table" w:customStyle="1" w:styleId="Style38">
    <w:name w:val="_Style 38"/>
    <w:basedOn w:val="TableNormal"/>
    <w:pPr>
      <w:spacing w:after="0" w:line="240" w:lineRule="auto"/>
    </w:pPr>
    <w:tblPr>
      <w:tblCellMar>
        <w:top w:w="7" w:type="dxa"/>
        <w:left w:w="94" w:type="dxa"/>
        <w:right w:w="41" w:type="dxa"/>
      </w:tblCellMar>
    </w:tblPr>
  </w:style>
  <w:style w:type="table" w:customStyle="1" w:styleId="Style39">
    <w:name w:val="_Style 39"/>
    <w:basedOn w:val="TableNormal"/>
    <w:pPr>
      <w:spacing w:after="0" w:line="240" w:lineRule="auto"/>
    </w:pPr>
    <w:tblPr>
      <w:tblCellMar>
        <w:top w:w="7" w:type="dxa"/>
        <w:left w:w="5" w:type="dxa"/>
        <w:right w:w="0" w:type="dxa"/>
      </w:tblCellMar>
    </w:tblPr>
  </w:style>
  <w:style w:type="table" w:customStyle="1" w:styleId="Style40">
    <w:name w:val="_Style 40"/>
    <w:basedOn w:val="TableNormal"/>
    <w:pPr>
      <w:spacing w:after="0" w:line="240" w:lineRule="auto"/>
    </w:pPr>
    <w:tblPr>
      <w:tblCellMar>
        <w:top w:w="7" w:type="dxa"/>
        <w:left w:w="0" w:type="dxa"/>
        <w:right w:w="0" w:type="dxa"/>
      </w:tblCellMar>
    </w:tblPr>
  </w:style>
  <w:style w:type="table" w:customStyle="1" w:styleId="Style41">
    <w:name w:val="_Style 41"/>
    <w:basedOn w:val="TableNormal"/>
    <w:pPr>
      <w:spacing w:after="0" w:line="240" w:lineRule="auto"/>
    </w:pPr>
    <w:tblPr>
      <w:tblCellMar>
        <w:top w:w="7" w:type="dxa"/>
        <w:left w:w="94" w:type="dxa"/>
        <w:right w:w="41" w:type="dxa"/>
      </w:tblCellMar>
    </w:tblPr>
  </w:style>
  <w:style w:type="table" w:customStyle="1" w:styleId="Style42">
    <w:name w:val="_Style 42"/>
    <w:basedOn w:val="TableNormal"/>
    <w:pPr>
      <w:spacing w:after="0" w:line="240" w:lineRule="auto"/>
    </w:pPr>
    <w:tblPr>
      <w:tblCellMar>
        <w:top w:w="7" w:type="dxa"/>
        <w:left w:w="5" w:type="dxa"/>
        <w:right w:w="0" w:type="dxa"/>
      </w:tblCellMar>
    </w:tblPr>
  </w:style>
  <w:style w:type="table" w:customStyle="1" w:styleId="Style43">
    <w:name w:val="_Style 43"/>
    <w:basedOn w:val="TableNormal"/>
    <w:pPr>
      <w:spacing w:after="0" w:line="240" w:lineRule="auto"/>
    </w:pPr>
    <w:tblPr>
      <w:tblCellMar>
        <w:top w:w="7" w:type="dxa"/>
        <w:left w:w="5" w:type="dxa"/>
        <w:right w:w="0" w:type="dxa"/>
      </w:tblCellMar>
    </w:tblPr>
  </w:style>
  <w:style w:type="table" w:customStyle="1" w:styleId="Style44">
    <w:name w:val="_Style 44"/>
    <w:basedOn w:val="TableNormal"/>
    <w:pPr>
      <w:spacing w:after="0" w:line="240" w:lineRule="auto"/>
    </w:pPr>
    <w:tblPr>
      <w:tblCellMar>
        <w:top w:w="7" w:type="dxa"/>
        <w:left w:w="94" w:type="dxa"/>
        <w:right w:w="0" w:type="dxa"/>
      </w:tblCellMar>
    </w:tblPr>
  </w:style>
  <w:style w:type="table" w:customStyle="1" w:styleId="Style45">
    <w:name w:val="_Style 45"/>
    <w:basedOn w:val="TableNormal"/>
    <w:pPr>
      <w:spacing w:after="0" w:line="240" w:lineRule="auto"/>
    </w:pPr>
    <w:tblPr>
      <w:tblCellMar>
        <w:top w:w="7" w:type="dxa"/>
        <w:left w:w="94" w:type="dxa"/>
        <w:right w:w="0" w:type="dxa"/>
      </w:tblCellMar>
    </w:tblPr>
  </w:style>
  <w:style w:type="table" w:customStyle="1" w:styleId="Style46">
    <w:name w:val="_Style 46"/>
    <w:basedOn w:val="TableNormal"/>
    <w:pPr>
      <w:spacing w:after="0" w:line="240" w:lineRule="auto"/>
    </w:pPr>
    <w:tblPr>
      <w:tblCellMar>
        <w:top w:w="7" w:type="dxa"/>
        <w:left w:w="94" w:type="dxa"/>
        <w:right w:w="82" w:type="dxa"/>
      </w:tblCellMar>
    </w:tblPr>
  </w:style>
  <w:style w:type="table" w:customStyle="1" w:styleId="Style47">
    <w:name w:val="_Style 47"/>
    <w:basedOn w:val="TableNormal"/>
    <w:pPr>
      <w:spacing w:after="0" w:line="240" w:lineRule="auto"/>
    </w:pPr>
    <w:tblPr>
      <w:tblCellMar>
        <w:top w:w="7" w:type="dxa"/>
        <w:left w:w="5" w:type="dxa"/>
        <w:right w:w="0" w:type="dxa"/>
      </w:tblCellMar>
    </w:tblPr>
  </w:style>
  <w:style w:type="table" w:customStyle="1" w:styleId="Style48">
    <w:name w:val="_Style 48"/>
    <w:basedOn w:val="TableNormal"/>
    <w:pPr>
      <w:spacing w:after="0" w:line="240" w:lineRule="auto"/>
    </w:pPr>
    <w:tblPr>
      <w:tblCellMar>
        <w:top w:w="7" w:type="dxa"/>
        <w:left w:w="5" w:type="dxa"/>
        <w:right w:w="0" w:type="dxa"/>
      </w:tblCellMar>
    </w:tblPr>
  </w:style>
  <w:style w:type="table" w:customStyle="1" w:styleId="Style49">
    <w:name w:val="_Style 49"/>
    <w:basedOn w:val="TableNormal"/>
    <w:pPr>
      <w:spacing w:after="0" w:line="240" w:lineRule="auto"/>
    </w:pPr>
    <w:tblPr>
      <w:tblCellMar>
        <w:top w:w="7" w:type="dxa"/>
        <w:left w:w="94" w:type="dxa"/>
        <w:right w:w="0" w:type="dxa"/>
      </w:tblCellMar>
    </w:tblPr>
  </w:style>
  <w:style w:type="table" w:customStyle="1" w:styleId="Style50">
    <w:name w:val="_Style 50"/>
    <w:basedOn w:val="TableNormal"/>
    <w:pPr>
      <w:spacing w:after="0" w:line="240" w:lineRule="auto"/>
    </w:pPr>
    <w:tblPr>
      <w:tblCellMar>
        <w:top w:w="7" w:type="dxa"/>
        <w:left w:w="5" w:type="dxa"/>
        <w:right w:w="0" w:type="dxa"/>
      </w:tblCellMar>
    </w:tblPr>
  </w:style>
  <w:style w:type="paragraph" w:styleId="TOC2">
    <w:name w:val="toc 2"/>
    <w:basedOn w:val="Normal"/>
    <w:next w:val="Normal"/>
    <w:autoRedefine/>
    <w:uiPriority w:val="39"/>
    <w:unhideWhenUsed/>
    <w:rsid w:val="00366521"/>
    <w:pPr>
      <w:spacing w:after="100"/>
      <w:ind w:left="260"/>
    </w:pPr>
  </w:style>
  <w:style w:type="paragraph" w:styleId="TOC3">
    <w:name w:val="toc 3"/>
    <w:basedOn w:val="Normal"/>
    <w:next w:val="Normal"/>
    <w:autoRedefine/>
    <w:uiPriority w:val="39"/>
    <w:unhideWhenUsed/>
    <w:rsid w:val="00366521"/>
    <w:pPr>
      <w:spacing w:after="100"/>
      <w:ind w:left="520"/>
    </w:pPr>
  </w:style>
  <w:style w:type="paragraph" w:styleId="TOC4">
    <w:name w:val="toc 4"/>
    <w:basedOn w:val="Normal"/>
    <w:next w:val="Normal"/>
    <w:autoRedefine/>
    <w:uiPriority w:val="39"/>
    <w:unhideWhenUsed/>
    <w:rsid w:val="00366521"/>
    <w:pPr>
      <w:spacing w:after="100"/>
      <w:ind w:left="780"/>
    </w:pPr>
  </w:style>
  <w:style w:type="paragraph" w:styleId="TOC5">
    <w:name w:val="toc 5"/>
    <w:basedOn w:val="Normal"/>
    <w:next w:val="Normal"/>
    <w:autoRedefine/>
    <w:uiPriority w:val="39"/>
    <w:unhideWhenUsed/>
    <w:rsid w:val="00366521"/>
    <w:pPr>
      <w:spacing w:after="100"/>
      <w:ind w:left="1040"/>
    </w:pPr>
  </w:style>
  <w:style w:type="paragraph" w:styleId="TOC6">
    <w:name w:val="toc 6"/>
    <w:basedOn w:val="Normal"/>
    <w:next w:val="Normal"/>
    <w:autoRedefine/>
    <w:uiPriority w:val="39"/>
    <w:unhideWhenUsed/>
    <w:rsid w:val="00366521"/>
    <w:pPr>
      <w:spacing w:after="100" w:line="259" w:lineRule="auto"/>
      <w:ind w:left="1100" w:right="0" w:firstLine="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366521"/>
    <w:pPr>
      <w:spacing w:after="100" w:line="259" w:lineRule="auto"/>
      <w:ind w:left="1320" w:right="0" w:firstLine="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366521"/>
    <w:pPr>
      <w:spacing w:after="100" w:line="259" w:lineRule="auto"/>
      <w:ind w:left="1540" w:right="0" w:firstLine="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366521"/>
    <w:pPr>
      <w:spacing w:after="100" w:line="259" w:lineRule="auto"/>
      <w:ind w:left="1760" w:right="0" w:firstLine="0"/>
      <w:jc w:val="left"/>
    </w:pPr>
    <w:rPr>
      <w:rFonts w:asciiTheme="minorHAnsi" w:eastAsiaTheme="minorEastAsia" w:hAnsiTheme="minorHAnsi" w:cstheme="minorBidi"/>
      <w:color w:val="auto"/>
      <w:sz w:val="22"/>
      <w:szCs w:val="22"/>
    </w:rPr>
  </w:style>
  <w:style w:type="paragraph" w:styleId="TOCHeading">
    <w:name w:val="TOC Heading"/>
    <w:basedOn w:val="Heading1"/>
    <w:next w:val="Normal"/>
    <w:uiPriority w:val="39"/>
    <w:unhideWhenUsed/>
    <w:qFormat/>
    <w:rsid w:val="005B22E5"/>
    <w:pPr>
      <w:spacing w:before="240" w:after="0" w:line="259" w:lineRule="auto"/>
      <w:ind w:left="0" w:right="0" w:firstLine="0"/>
      <w:jc w:val="left"/>
      <w:outlineLvl w:val="9"/>
    </w:pPr>
    <w:rPr>
      <w:rFonts w:asciiTheme="majorHAnsi" w:eastAsiaTheme="majorEastAsia" w:hAnsiTheme="majorHAnsi" w:cstheme="majorBidi"/>
      <w:i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footer" Target="footer3.xml"/><Relationship Id="rId42" Type="http://schemas.openxmlformats.org/officeDocument/2006/relationships/footer" Target="footer4.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footer" Target="footer7.xml"/><Relationship Id="rId76" Type="http://schemas.openxmlformats.org/officeDocument/2006/relationships/image" Target="media/image49.jpeg"/><Relationship Id="rId84" Type="http://schemas.openxmlformats.org/officeDocument/2006/relationships/image" Target="media/image51.png"/><Relationship Id="rId89" Type="http://schemas.openxmlformats.org/officeDocument/2006/relationships/footer" Target="footer14.xml"/><Relationship Id="rId7" Type="http://schemas.openxmlformats.org/officeDocument/2006/relationships/webSettings" Target="webSettings.xml"/><Relationship Id="rId71" Type="http://schemas.openxmlformats.org/officeDocument/2006/relationships/footer" Target="footer9.xm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eader" Target="header1.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oter" Target="footer2.xml"/><Relationship Id="rId37" Type="http://schemas.openxmlformats.org/officeDocument/2006/relationships/image" Target="media/image22.png"/><Relationship Id="rId40" Type="http://schemas.openxmlformats.org/officeDocument/2006/relationships/header" Target="header4.xml"/><Relationship Id="rId45" Type="http://schemas.openxmlformats.org/officeDocument/2006/relationships/footer" Target="footer6.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7.xml"/><Relationship Id="rId74" Type="http://schemas.openxmlformats.org/officeDocument/2006/relationships/image" Target="media/image47.jpeg"/><Relationship Id="rId79" Type="http://schemas.openxmlformats.org/officeDocument/2006/relationships/header" Target="header11.xml"/><Relationship Id="rId87" Type="http://schemas.openxmlformats.org/officeDocument/2006/relationships/header" Target="header14.xml"/><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header" Target="header12.xml"/><Relationship Id="rId90" Type="http://schemas.openxmlformats.org/officeDocument/2006/relationships/header" Target="header15.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image" Target="media/image20.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footer" Target="footer8.xml"/><Relationship Id="rId77" Type="http://schemas.openxmlformats.org/officeDocument/2006/relationships/image" Target="media/image50.png"/><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45.png"/><Relationship Id="rId80" Type="http://schemas.openxmlformats.org/officeDocument/2006/relationships/footer" Target="footer10.xml"/><Relationship Id="rId85" Type="http://schemas.openxmlformats.org/officeDocument/2006/relationships/image" Target="media/image52.jpeg"/><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38" Type="http://schemas.openxmlformats.org/officeDocument/2006/relationships/image" Target="media/image23.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8.xml"/><Relationship Id="rId20" Type="http://schemas.openxmlformats.org/officeDocument/2006/relationships/image" Target="media/image11.png"/><Relationship Id="rId41" Type="http://schemas.openxmlformats.org/officeDocument/2006/relationships/header" Target="header5.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9.xml"/><Relationship Id="rId75" Type="http://schemas.openxmlformats.org/officeDocument/2006/relationships/image" Target="media/image48.jpeg"/><Relationship Id="rId83" Type="http://schemas.openxmlformats.org/officeDocument/2006/relationships/footer" Target="footer12.xml"/><Relationship Id="rId88" Type="http://schemas.openxmlformats.org/officeDocument/2006/relationships/footer" Target="footer13.xml"/><Relationship Id="rId9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jpeg"/><Relationship Id="rId31" Type="http://schemas.openxmlformats.org/officeDocument/2006/relationships/footer" Target="footer1.xml"/><Relationship Id="rId44" Type="http://schemas.openxmlformats.org/officeDocument/2006/relationships/header" Target="header6.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46.png"/><Relationship Id="rId78" Type="http://schemas.openxmlformats.org/officeDocument/2006/relationships/header" Target="header10.xml"/><Relationship Id="rId81" Type="http://schemas.openxmlformats.org/officeDocument/2006/relationships/footer" Target="footer11.xml"/><Relationship Id="rId86" Type="http://schemas.openxmlformats.org/officeDocument/2006/relationships/header" Target="header13.xm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o6e22xSC1GVCuqAoq6TlQEkdA==">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</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6F7144E-6C9B-4AFC-9DEE-2F5A73A7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65</Pages>
  <Words>8257</Words>
  <Characters>47065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TU</dc:creator>
  <cp:lastModifiedBy>Admin</cp:lastModifiedBy>
  <cp:revision>26</cp:revision>
  <dcterms:created xsi:type="dcterms:W3CDTF">2019-12-03T07:32:00Z</dcterms:created>
  <dcterms:modified xsi:type="dcterms:W3CDTF">2019-12-12T02:37:00Z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